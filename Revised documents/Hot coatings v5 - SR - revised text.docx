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F59297" w14:textId="77777777" w:rsidR="00884CB0" w:rsidRPr="004C50F0" w:rsidRDefault="00923349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  <w:bookmarkStart w:id="0" w:name="_Hlk500321074"/>
      <w:bookmarkStart w:id="1" w:name="_Hlk496509865"/>
      <w:bookmarkEnd w:id="0"/>
      <w:r w:rsidRPr="004C50F0">
        <w:rPr>
          <w:rFonts w:ascii="DINPro-Regular" w:hAnsi="DINPro-Regular" w:cstheme="minorHAnsi"/>
          <w:noProof/>
          <w:sz w:val="24"/>
          <w:szCs w:val="24"/>
        </w:rPr>
        <w:drawing>
          <wp:anchor distT="0" distB="0" distL="114300" distR="114300" simplePos="0" relativeHeight="251727872" behindDoc="1" locked="0" layoutInCell="1" allowOverlap="1" wp14:anchorId="4B955C89" wp14:editId="3C0BCF1C">
            <wp:simplePos x="0" y="0"/>
            <wp:positionH relativeFrom="page">
              <wp:posOffset>3175</wp:posOffset>
            </wp:positionH>
            <wp:positionV relativeFrom="paragraph">
              <wp:posOffset>-1596390</wp:posOffset>
            </wp:positionV>
            <wp:extent cx="7566660" cy="10703256"/>
            <wp:effectExtent l="0" t="0" r="0" b="317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D int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6660" cy="107032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6DB1">
        <w:rPr>
          <w:rFonts w:ascii="DINPro-Regular" w:hAnsi="DINPro-Regular" w:cstheme="minorHAnsi"/>
          <w:noProof/>
          <w:sz w:val="24"/>
          <w:szCs w:val="24"/>
        </w:rPr>
        <w:t>lk</w:t>
      </w:r>
    </w:p>
    <w:p w14:paraId="5305A80F" w14:textId="77777777" w:rsidR="00884CB0" w:rsidRPr="004C50F0" w:rsidRDefault="00884CB0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1B0D354C" w14:textId="77777777" w:rsidR="00884CB0" w:rsidRPr="004C50F0" w:rsidRDefault="00884CB0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64C26306" w14:textId="77777777" w:rsidR="00884CB0" w:rsidRPr="004C50F0" w:rsidRDefault="00884CB0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105DC2C9" w14:textId="77777777" w:rsidR="00CF210A" w:rsidRPr="004C50F0" w:rsidRDefault="00CF210A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7806582E" w14:textId="77777777" w:rsidR="00CF210A" w:rsidRPr="004C50F0" w:rsidRDefault="00CF210A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2671E1A3" w14:textId="77777777" w:rsidR="00CF210A" w:rsidRPr="004C50F0" w:rsidRDefault="00CF210A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79E9E6AE" w14:textId="77777777" w:rsidR="00CF210A" w:rsidRPr="004C50F0" w:rsidRDefault="00CF210A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1D439175" w14:textId="77777777" w:rsidR="00CF210A" w:rsidRPr="004C50F0" w:rsidRDefault="00CF210A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442FECE0" w14:textId="77777777" w:rsidR="00CF210A" w:rsidRPr="004C50F0" w:rsidRDefault="00CF210A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7D9F3021" w14:textId="77777777" w:rsidR="00CF210A" w:rsidRPr="004C50F0" w:rsidRDefault="00CF210A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5F064B43" w14:textId="77777777" w:rsidR="00CF210A" w:rsidRPr="004C50F0" w:rsidRDefault="00CF210A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0F822B20" w14:textId="77777777" w:rsidR="00CF210A" w:rsidRPr="004C50F0" w:rsidRDefault="00CF210A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0FBD1FAD" w14:textId="77777777" w:rsidR="00CF210A" w:rsidRPr="004C50F0" w:rsidRDefault="00CF210A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6574FA66" w14:textId="77777777" w:rsidR="00CF210A" w:rsidRPr="004C50F0" w:rsidRDefault="00CF210A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53B710FE" w14:textId="77777777" w:rsidR="00CF210A" w:rsidRPr="004C50F0" w:rsidRDefault="00CF210A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3113B65E" w14:textId="77777777" w:rsidR="00CF210A" w:rsidRPr="004C50F0" w:rsidRDefault="00CF210A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5C4802AC" w14:textId="77777777" w:rsidR="00CF210A" w:rsidRPr="004C50F0" w:rsidRDefault="00CF210A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519B681C" w14:textId="77777777" w:rsidR="00CF210A" w:rsidRPr="004C50F0" w:rsidRDefault="00CF210A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51F5DC07" w14:textId="77777777" w:rsidR="00CF210A" w:rsidRPr="004C50F0" w:rsidRDefault="00CF210A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6006DAEC" w14:textId="77777777" w:rsidR="00884CB0" w:rsidRPr="004C50F0" w:rsidRDefault="00884CB0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02097C89" w14:textId="77777777" w:rsidR="00AE4E47" w:rsidRPr="004C50F0" w:rsidRDefault="00326DB1" w:rsidP="00A664C9">
      <w:pPr>
        <w:tabs>
          <w:tab w:val="left" w:pos="3828"/>
        </w:tabs>
        <w:spacing w:before="0" w:after="0" w:line="240" w:lineRule="auto"/>
        <w:rPr>
          <w:rFonts w:ascii="DINPro-Regular" w:hAnsi="DINPro-Regular" w:cstheme="minorHAnsi"/>
          <w:b/>
          <w:bCs/>
          <w:sz w:val="24"/>
          <w:szCs w:val="24"/>
        </w:rPr>
        <w:sectPr w:rsidR="00AE4E47" w:rsidRPr="004C50F0" w:rsidSect="00E0343C">
          <w:footerReference w:type="even" r:id="rId9"/>
          <w:headerReference w:type="first" r:id="rId10"/>
          <w:footerReference w:type="first" r:id="rId11"/>
          <w:pgSz w:w="11906" w:h="16838" w:code="9"/>
          <w:pgMar w:top="2448" w:right="1008" w:bottom="993" w:left="1276" w:header="851" w:footer="0" w:gutter="0"/>
          <w:cols w:space="708"/>
          <w:docGrid w:linePitch="360"/>
        </w:sectPr>
      </w:pPr>
      <w:r w:rsidRPr="004C50F0">
        <w:rPr>
          <w:rFonts w:ascii="DINPro-Regular" w:hAnsi="DINPro-Regular"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C1528C2" wp14:editId="42C96E2C">
                <wp:simplePos x="0" y="0"/>
                <wp:positionH relativeFrom="column">
                  <wp:posOffset>1209040</wp:posOffset>
                </wp:positionH>
                <wp:positionV relativeFrom="paragraph">
                  <wp:posOffset>739774</wp:posOffset>
                </wp:positionV>
                <wp:extent cx="4419600" cy="2943225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9600" cy="2943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C4367F" w14:textId="77777777" w:rsidR="004F7F55" w:rsidRPr="00EC6A87" w:rsidRDefault="004F7F55" w:rsidP="00E0343C">
                            <w:pPr>
                              <w:pStyle w:val="headlinecover1"/>
                              <w:rPr>
                                <w:color w:val="00B0F0"/>
                              </w:rPr>
                            </w:pPr>
                            <w:r w:rsidRPr="00EC6A87">
                              <w:rPr>
                                <w:color w:val="00B0F0"/>
                              </w:rPr>
                              <w:t>Massivit</w:t>
                            </w:r>
                          </w:p>
                          <w:p w14:paraId="6D6B8406" w14:textId="77777777" w:rsidR="004F7F55" w:rsidRPr="00EC6A87" w:rsidRDefault="004F7F55" w:rsidP="00E0343C">
                            <w:pPr>
                              <w:pStyle w:val="headlinecover2"/>
                              <w:rPr>
                                <w:color w:val="00B0F0"/>
                              </w:rPr>
                            </w:pPr>
                            <w:r w:rsidRPr="00EC6A87">
                              <w:rPr>
                                <w:color w:val="00B0F0"/>
                              </w:rPr>
                              <w:t>HOW-TO GUIDE</w:t>
                            </w:r>
                          </w:p>
                          <w:p w14:paraId="50B4BB83" w14:textId="77777777" w:rsidR="004F7F55" w:rsidRPr="00F51941" w:rsidRDefault="00734A5F" w:rsidP="00510A5C">
                            <w:pPr>
                              <w:ind w:left="0"/>
                              <w:rPr>
                                <w:rFonts w:ascii="DINOT" w:hAnsi="DINOT" w:cs="DINOT"/>
                                <w:color w:val="DC4B9B"/>
                                <w:spacing w:val="-8"/>
                                <w:sz w:val="38"/>
                                <w:szCs w:val="38"/>
                              </w:rPr>
                            </w:pPr>
                            <w:r w:rsidRPr="00734A5F">
                              <w:rPr>
                                <w:rFonts w:ascii="DINOT" w:hAnsi="DINOT" w:cs="DINOT"/>
                                <w:color w:val="DC4B9B"/>
                                <w:spacing w:val="-8"/>
                                <w:sz w:val="38"/>
                                <w:szCs w:val="38"/>
                              </w:rPr>
                              <w:t>Hot coatings</w:t>
                            </w:r>
                            <w:r>
                              <w:rPr>
                                <w:rFonts w:ascii="DINOT" w:hAnsi="DINOT" w:cs="DINOT"/>
                                <w:color w:val="DC4B9B"/>
                                <w:spacing w:val="-8"/>
                                <w:sz w:val="38"/>
                                <w:szCs w:val="38"/>
                              </w:rPr>
                              <w:t xml:space="preserve">: </w:t>
                            </w:r>
                            <w:r w:rsidR="00510A5C">
                              <w:rPr>
                                <w:rFonts w:ascii="DINOT" w:hAnsi="DINOT" w:cs="DINOT"/>
                                <w:color w:val="DC4B9B"/>
                                <w:spacing w:val="-8"/>
                                <w:sz w:val="38"/>
                                <w:szCs w:val="38"/>
                              </w:rPr>
                              <w:t xml:space="preserve">Hot </w:t>
                            </w:r>
                            <w:r w:rsidR="00510A5C" w:rsidRPr="00510A5C">
                              <w:rPr>
                                <w:rFonts w:ascii="DINOT" w:hAnsi="DINOT" w:cs="DINOT"/>
                                <w:color w:val="DC4B9B"/>
                                <w:spacing w:val="-8"/>
                                <w:sz w:val="38"/>
                                <w:szCs w:val="38"/>
                              </w:rPr>
                              <w:t>Polyurethane</w:t>
                            </w:r>
                            <w:r w:rsidR="00510A5C">
                              <w:rPr>
                                <w:rFonts w:ascii="DINOT" w:hAnsi="DINOT" w:cs="DINOT"/>
                                <w:color w:val="DC4B9B"/>
                                <w:spacing w:val="-8"/>
                                <w:sz w:val="38"/>
                                <w:szCs w:val="38"/>
                              </w:rPr>
                              <w:t xml:space="preserve"> </w:t>
                            </w:r>
                            <w:r>
                              <w:rPr>
                                <w:rFonts w:ascii="DINOT" w:hAnsi="DINOT" w:cs="DINOT"/>
                                <w:color w:val="DC4B9B"/>
                                <w:spacing w:val="-8"/>
                                <w:sz w:val="38"/>
                                <w:szCs w:val="38"/>
                              </w:rPr>
                              <w:t>and</w:t>
                            </w:r>
                            <w:r w:rsidR="00510A5C">
                              <w:rPr>
                                <w:rFonts w:ascii="DINOT" w:hAnsi="DINOT" w:cs="DINOT"/>
                                <w:color w:val="DC4B9B"/>
                                <w:spacing w:val="-8"/>
                                <w:sz w:val="38"/>
                                <w:szCs w:val="38"/>
                              </w:rPr>
                              <w:t xml:space="preserve"> </w:t>
                            </w:r>
                            <w:r>
                              <w:rPr>
                                <w:rFonts w:ascii="DINOT" w:hAnsi="DINOT" w:cs="DINOT"/>
                                <w:color w:val="DC4B9B"/>
                                <w:spacing w:val="-8"/>
                                <w:sz w:val="38"/>
                                <w:szCs w:val="38"/>
                              </w:rPr>
                              <w:t>H</w:t>
                            </w:r>
                            <w:r w:rsidR="00510A5C">
                              <w:rPr>
                                <w:rFonts w:ascii="DINOT" w:hAnsi="DINOT" w:cs="DINOT"/>
                                <w:color w:val="DC4B9B"/>
                                <w:spacing w:val="-8"/>
                                <w:sz w:val="38"/>
                                <w:szCs w:val="38"/>
                              </w:rPr>
                              <w:t xml:space="preserve">ot </w:t>
                            </w:r>
                            <w:r>
                              <w:rPr>
                                <w:rFonts w:ascii="DINOT" w:hAnsi="DINOT" w:cs="DINOT"/>
                                <w:color w:val="DC4B9B"/>
                                <w:spacing w:val="-8"/>
                                <w:sz w:val="38"/>
                                <w:szCs w:val="38"/>
                              </w:rPr>
                              <w:t>P</w:t>
                            </w:r>
                            <w:r w:rsidR="00510A5C">
                              <w:rPr>
                                <w:rFonts w:ascii="DINOT" w:hAnsi="DINOT" w:cs="DINOT"/>
                                <w:color w:val="DC4B9B"/>
                                <w:spacing w:val="-8"/>
                                <w:sz w:val="38"/>
                                <w:szCs w:val="38"/>
                              </w:rPr>
                              <w:t>olyuria</w:t>
                            </w:r>
                            <w:r>
                              <w:rPr>
                                <w:rFonts w:ascii="DINOT" w:hAnsi="DINOT" w:cs="DINOT"/>
                                <w:color w:val="DC4B9B"/>
                                <w:spacing w:val="-8"/>
                                <w:sz w:val="38"/>
                                <w:szCs w:val="38"/>
                              </w:rPr>
                              <w:t xml:space="preserve"> </w:t>
                            </w:r>
                          </w:p>
                          <w:p w14:paraId="408A68A2" w14:textId="77777777" w:rsidR="004F7F55" w:rsidRDefault="004F7F55" w:rsidP="00E0343C">
                            <w:pPr>
                              <w:pStyle w:val="headlinecover2"/>
                            </w:pPr>
                            <w:r>
                              <w:t xml:space="preserve"> </w:t>
                            </w:r>
                          </w:p>
                          <w:p w14:paraId="18DCD2BD" w14:textId="77777777" w:rsidR="004F7F55" w:rsidRDefault="004F7F55">
                            <w:pPr>
                              <w:ind w:left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1528C2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left:0;text-align:left;margin-left:95.2pt;margin-top:58.25pt;width:348pt;height:231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" filled="f" stroked="f" strokeweight=".5pt">
                <v:textbox>
                  <w:txbxContent>
                    <w:p w14:paraId="67C4367F" w14:textId="77777777" w:rsidR="004F7F55" w:rsidRPr="00EC6A87" w:rsidRDefault="004F7F55" w:rsidP="00E0343C">
                      <w:pPr>
                        <w:pStyle w:val="headlinecover1"/>
                        <w:rPr>
                          <w:color w:val="00B0F0"/>
                        </w:rPr>
                      </w:pPr>
                      <w:r w:rsidRPr="00EC6A87">
                        <w:rPr>
                          <w:color w:val="00B0F0"/>
                        </w:rPr>
                        <w:t>Massivit</w:t>
                      </w:r>
                    </w:p>
                    <w:p w14:paraId="6D6B8406" w14:textId="77777777" w:rsidR="004F7F55" w:rsidRPr="00EC6A87" w:rsidRDefault="004F7F55" w:rsidP="00E0343C">
                      <w:pPr>
                        <w:pStyle w:val="headlinecover2"/>
                        <w:rPr>
                          <w:color w:val="00B0F0"/>
                        </w:rPr>
                      </w:pPr>
                      <w:r w:rsidRPr="00EC6A87">
                        <w:rPr>
                          <w:color w:val="00B0F0"/>
                        </w:rPr>
                        <w:t>HOW-TO GUIDE</w:t>
                      </w:r>
                    </w:p>
                    <w:p w14:paraId="50B4BB83" w14:textId="77777777" w:rsidR="004F7F55" w:rsidRPr="00F51941" w:rsidRDefault="00734A5F" w:rsidP="00510A5C">
                      <w:pPr>
                        <w:ind w:left="0"/>
                        <w:rPr>
                          <w:rFonts w:ascii="DINOT" w:hAnsi="DINOT" w:cs="DINOT"/>
                          <w:color w:val="DC4B9B"/>
                          <w:spacing w:val="-8"/>
                          <w:sz w:val="38"/>
                          <w:szCs w:val="38"/>
                        </w:rPr>
                      </w:pPr>
                      <w:r w:rsidRPr="00734A5F">
                        <w:rPr>
                          <w:rFonts w:ascii="DINOT" w:hAnsi="DINOT" w:cs="DINOT"/>
                          <w:color w:val="DC4B9B"/>
                          <w:spacing w:val="-8"/>
                          <w:sz w:val="38"/>
                          <w:szCs w:val="38"/>
                        </w:rPr>
                        <w:t>Hot coatings</w:t>
                      </w:r>
                      <w:r>
                        <w:rPr>
                          <w:rFonts w:ascii="DINOT" w:hAnsi="DINOT" w:cs="DINOT"/>
                          <w:color w:val="DC4B9B"/>
                          <w:spacing w:val="-8"/>
                          <w:sz w:val="38"/>
                          <w:szCs w:val="38"/>
                        </w:rPr>
                        <w:t xml:space="preserve">: </w:t>
                      </w:r>
                      <w:r w:rsidR="00510A5C">
                        <w:rPr>
                          <w:rFonts w:ascii="DINOT" w:hAnsi="DINOT" w:cs="DINOT"/>
                          <w:color w:val="DC4B9B"/>
                          <w:spacing w:val="-8"/>
                          <w:sz w:val="38"/>
                          <w:szCs w:val="38"/>
                        </w:rPr>
                        <w:t xml:space="preserve">Hot </w:t>
                      </w:r>
                      <w:r w:rsidR="00510A5C" w:rsidRPr="00510A5C">
                        <w:rPr>
                          <w:rFonts w:ascii="DINOT" w:hAnsi="DINOT" w:cs="DINOT"/>
                          <w:color w:val="DC4B9B"/>
                          <w:spacing w:val="-8"/>
                          <w:sz w:val="38"/>
                          <w:szCs w:val="38"/>
                        </w:rPr>
                        <w:t>Polyurethane</w:t>
                      </w:r>
                      <w:r w:rsidR="00510A5C">
                        <w:rPr>
                          <w:rFonts w:ascii="DINOT" w:hAnsi="DINOT" w:cs="DINOT"/>
                          <w:color w:val="DC4B9B"/>
                          <w:spacing w:val="-8"/>
                          <w:sz w:val="38"/>
                          <w:szCs w:val="38"/>
                        </w:rPr>
                        <w:t xml:space="preserve"> </w:t>
                      </w:r>
                      <w:r>
                        <w:rPr>
                          <w:rFonts w:ascii="DINOT" w:hAnsi="DINOT" w:cs="DINOT"/>
                          <w:color w:val="DC4B9B"/>
                          <w:spacing w:val="-8"/>
                          <w:sz w:val="38"/>
                          <w:szCs w:val="38"/>
                        </w:rPr>
                        <w:t>and</w:t>
                      </w:r>
                      <w:r w:rsidR="00510A5C">
                        <w:rPr>
                          <w:rFonts w:ascii="DINOT" w:hAnsi="DINOT" w:cs="DINOT"/>
                          <w:color w:val="DC4B9B"/>
                          <w:spacing w:val="-8"/>
                          <w:sz w:val="38"/>
                          <w:szCs w:val="38"/>
                        </w:rPr>
                        <w:t xml:space="preserve"> </w:t>
                      </w:r>
                      <w:r>
                        <w:rPr>
                          <w:rFonts w:ascii="DINOT" w:hAnsi="DINOT" w:cs="DINOT"/>
                          <w:color w:val="DC4B9B"/>
                          <w:spacing w:val="-8"/>
                          <w:sz w:val="38"/>
                          <w:szCs w:val="38"/>
                        </w:rPr>
                        <w:t>H</w:t>
                      </w:r>
                      <w:r w:rsidR="00510A5C">
                        <w:rPr>
                          <w:rFonts w:ascii="DINOT" w:hAnsi="DINOT" w:cs="DINOT"/>
                          <w:color w:val="DC4B9B"/>
                          <w:spacing w:val="-8"/>
                          <w:sz w:val="38"/>
                          <w:szCs w:val="38"/>
                        </w:rPr>
                        <w:t xml:space="preserve">ot </w:t>
                      </w:r>
                      <w:r>
                        <w:rPr>
                          <w:rFonts w:ascii="DINOT" w:hAnsi="DINOT" w:cs="DINOT"/>
                          <w:color w:val="DC4B9B"/>
                          <w:spacing w:val="-8"/>
                          <w:sz w:val="38"/>
                          <w:szCs w:val="38"/>
                        </w:rPr>
                        <w:t>P</w:t>
                      </w:r>
                      <w:r w:rsidR="00510A5C">
                        <w:rPr>
                          <w:rFonts w:ascii="DINOT" w:hAnsi="DINOT" w:cs="DINOT"/>
                          <w:color w:val="DC4B9B"/>
                          <w:spacing w:val="-8"/>
                          <w:sz w:val="38"/>
                          <w:szCs w:val="38"/>
                        </w:rPr>
                        <w:t>olyuria</w:t>
                      </w:r>
                      <w:r>
                        <w:rPr>
                          <w:rFonts w:ascii="DINOT" w:hAnsi="DINOT" w:cs="DINOT"/>
                          <w:color w:val="DC4B9B"/>
                          <w:spacing w:val="-8"/>
                          <w:sz w:val="38"/>
                          <w:szCs w:val="38"/>
                        </w:rPr>
                        <w:t xml:space="preserve"> </w:t>
                      </w:r>
                    </w:p>
                    <w:p w14:paraId="408A68A2" w14:textId="77777777" w:rsidR="004F7F55" w:rsidRDefault="004F7F55" w:rsidP="00E0343C">
                      <w:pPr>
                        <w:pStyle w:val="headlinecover2"/>
                      </w:pPr>
                      <w:r>
                        <w:t xml:space="preserve"> </w:t>
                      </w:r>
                    </w:p>
                    <w:p w14:paraId="18DCD2BD" w14:textId="77777777" w:rsidR="004F7F55" w:rsidRDefault="004F7F55">
                      <w:pPr>
                        <w:ind w:left="0"/>
                      </w:pPr>
                    </w:p>
                  </w:txbxContent>
                </v:textbox>
              </v:shape>
            </w:pict>
          </mc:Fallback>
        </mc:AlternateContent>
      </w:r>
      <w:r w:rsidR="007452A8" w:rsidRPr="004C50F0">
        <w:rPr>
          <w:rFonts w:ascii="DINPro-Regular" w:hAnsi="DINPro-Regular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49463B4" wp14:editId="0BC1C271">
                <wp:simplePos x="0" y="0"/>
                <wp:positionH relativeFrom="column">
                  <wp:posOffset>46990</wp:posOffset>
                </wp:positionH>
                <wp:positionV relativeFrom="paragraph">
                  <wp:posOffset>4502725</wp:posOffset>
                </wp:positionV>
                <wp:extent cx="1419225" cy="32385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922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89BAE2" w14:textId="77777777" w:rsidR="004F7F55" w:rsidRPr="00906AA4" w:rsidRDefault="00D42515" w:rsidP="00A80F37">
                            <w:pPr>
                              <w:spacing w:before="0" w:after="160"/>
                              <w:ind w:left="0"/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</w:pPr>
                            <w:hyperlink r:id="rId12" w:history="1">
                              <w:r w:rsidR="004F7F55" w:rsidRPr="00D378A8">
                                <w:rPr>
                                  <w:rStyle w:val="Hyperlink"/>
                                  <w:rFonts w:asciiTheme="minorHAnsi" w:hAnsiTheme="minorHAnsi" w:cstheme="minorHAnsi"/>
                                  <w:sz w:val="24"/>
                                  <w:szCs w:val="24"/>
                                </w:rPr>
                                <w:t>www.massivit.com</w:t>
                              </w:r>
                            </w:hyperlink>
                            <w:r w:rsidR="004F7F55" w:rsidRPr="00906AA4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37D343A6" w14:textId="77777777" w:rsidR="004F7F55" w:rsidRDefault="004F7F55">
                            <w:pPr>
                              <w:ind w:left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463B4" id="Text Box 7" o:spid="_x0000_s1027" type="#_x0000_t202" style="position:absolute;left:0;text-align:left;margin-left:3.7pt;margin-top:354.55pt;width:111.75pt;height:25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" filled="f" stroked="f" strokeweight=".5pt">
                <v:textbox>
                  <w:txbxContent>
                    <w:p w14:paraId="4D89BAE2" w14:textId="77777777" w:rsidR="004F7F55" w:rsidRPr="00906AA4" w:rsidRDefault="00D42515" w:rsidP="00A80F37">
                      <w:pPr>
                        <w:spacing w:before="0" w:after="160"/>
                        <w:ind w:left="0"/>
                        <w:rPr>
                          <w:rFonts w:asciiTheme="minorHAnsi" w:hAnsiTheme="minorHAnsi" w:cstheme="minorHAnsi"/>
                          <w:sz w:val="24"/>
                          <w:szCs w:val="24"/>
                        </w:rPr>
                      </w:pPr>
                      <w:hyperlink r:id="rId13" w:history="1">
                        <w:r w:rsidR="004F7F55" w:rsidRPr="00D378A8">
                          <w:rPr>
                            <w:rStyle w:val="Hyperlink"/>
                            <w:rFonts w:asciiTheme="minorHAnsi" w:hAnsiTheme="minorHAnsi" w:cstheme="minorHAnsi"/>
                            <w:sz w:val="24"/>
                            <w:szCs w:val="24"/>
                          </w:rPr>
                          <w:t>www.massivit.com</w:t>
                        </w:r>
                      </w:hyperlink>
                      <w:r w:rsidR="004F7F55" w:rsidRPr="00906AA4">
                        <w:rPr>
                          <w:rFonts w:asciiTheme="minorHAnsi" w:hAnsiTheme="minorHAnsi" w:cstheme="minorHAnsi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37D343A6" w14:textId="77777777" w:rsidR="004F7F55" w:rsidRDefault="004F7F55">
                      <w:pPr>
                        <w:ind w:left="0"/>
                      </w:pPr>
                    </w:p>
                  </w:txbxContent>
                </v:textbox>
              </v:shape>
            </w:pict>
          </mc:Fallback>
        </mc:AlternateContent>
      </w:r>
    </w:p>
    <w:p w14:paraId="40FB3D5B" w14:textId="77777777" w:rsidR="0093032D" w:rsidRPr="004C50F0" w:rsidRDefault="0093032D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016D9EA3" w14:textId="77777777" w:rsidR="0093032D" w:rsidRPr="004C50F0" w:rsidRDefault="0093032D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656B7DC6" w14:textId="77777777" w:rsidR="0093032D" w:rsidRPr="004C50F0" w:rsidRDefault="0093032D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67C4F55D" w14:textId="77777777" w:rsidR="0093032D" w:rsidRPr="004C50F0" w:rsidRDefault="0093032D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0A05CD53" w14:textId="77777777" w:rsidR="0093032D" w:rsidRPr="004C50F0" w:rsidRDefault="0093032D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1BA2A925" w14:textId="77777777" w:rsidR="0093032D" w:rsidRPr="004C50F0" w:rsidRDefault="0093032D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4A3FA890" w14:textId="77777777" w:rsidR="0093032D" w:rsidRPr="004C50F0" w:rsidRDefault="0093032D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07327807" w14:textId="77777777" w:rsidR="0093032D" w:rsidRPr="004C50F0" w:rsidRDefault="0093032D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3633649C" w14:textId="77777777" w:rsidR="0093032D" w:rsidRPr="004C50F0" w:rsidRDefault="0093032D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6CA773C2" w14:textId="77777777" w:rsidR="0093032D" w:rsidRPr="004C50F0" w:rsidRDefault="0093032D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6F10D76E" w14:textId="77777777" w:rsidR="0093032D" w:rsidRPr="004C50F0" w:rsidRDefault="0093032D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74257DD6" w14:textId="77777777" w:rsidR="0093032D" w:rsidRPr="004C50F0" w:rsidRDefault="0093032D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5D5963B7" w14:textId="77777777" w:rsidR="00292EA8" w:rsidRPr="004C50F0" w:rsidRDefault="00292EA8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49534FC0" w14:textId="77777777" w:rsidR="0093032D" w:rsidRPr="004C50F0" w:rsidRDefault="0093032D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1C2764A6" w14:textId="77777777" w:rsidR="0093032D" w:rsidRPr="004C50F0" w:rsidRDefault="0093032D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2E4CFD5C" w14:textId="77777777" w:rsidR="0093032D" w:rsidRPr="004C50F0" w:rsidRDefault="0093032D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5AA09015" w14:textId="77777777" w:rsidR="0093032D" w:rsidRPr="004C50F0" w:rsidRDefault="0093032D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5CC4516A" w14:textId="77777777" w:rsidR="0093032D" w:rsidRPr="004C50F0" w:rsidRDefault="0093032D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72743CE6" w14:textId="77777777" w:rsidR="0093032D" w:rsidRPr="004C50F0" w:rsidRDefault="0093032D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70514B3F" w14:textId="77777777" w:rsidR="00292EA8" w:rsidRPr="004C50F0" w:rsidRDefault="00292EA8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79C0AE4A" w14:textId="77777777" w:rsidR="00292EA8" w:rsidRPr="004C50F0" w:rsidRDefault="00292EA8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6FEB3734" w14:textId="77777777" w:rsidR="00292EA8" w:rsidRPr="004C50F0" w:rsidRDefault="00292EA8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2DB1BC81" w14:textId="77777777" w:rsidR="0093032D" w:rsidRPr="004C50F0" w:rsidRDefault="0093032D" w:rsidP="00A664C9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</w:p>
    <w:p w14:paraId="16996906" w14:textId="77777777" w:rsidR="00AE4E47" w:rsidRDefault="00AE4E47" w:rsidP="00A664C9">
      <w:pPr>
        <w:pStyle w:val="smallletterstyle"/>
        <w:spacing w:before="0" w:after="0" w:line="240" w:lineRule="auto"/>
        <w:rPr>
          <w:rFonts w:ascii="DINPro-Regular" w:hAnsi="DINPro-Regular"/>
          <w:sz w:val="24"/>
          <w:szCs w:val="24"/>
        </w:rPr>
      </w:pPr>
      <w:r w:rsidRPr="004C50F0">
        <w:rPr>
          <w:rFonts w:ascii="DINPro-Regular" w:hAnsi="DINPro-Regular"/>
          <w:sz w:val="24"/>
          <w:szCs w:val="24"/>
        </w:rPr>
        <w:t xml:space="preserve">The </w:t>
      </w:r>
      <w:r w:rsidR="00CF210A" w:rsidRPr="004C50F0">
        <w:rPr>
          <w:rFonts w:ascii="DINPro-Regular" w:hAnsi="DINPro-Regular"/>
          <w:sz w:val="24"/>
          <w:szCs w:val="24"/>
        </w:rPr>
        <w:t>information provided</w:t>
      </w:r>
      <w:r w:rsidRPr="004C50F0">
        <w:rPr>
          <w:rFonts w:ascii="DINPro-Regular" w:hAnsi="DINPro-Regular"/>
          <w:sz w:val="24"/>
          <w:szCs w:val="24"/>
        </w:rPr>
        <w:t xml:space="preserve"> in this document is believed to be accurate and reliable. However, no responsibility is assumed by </w:t>
      </w:r>
      <w:proofErr w:type="spellStart"/>
      <w:r w:rsidRPr="004C50F0">
        <w:rPr>
          <w:rFonts w:ascii="DINPro-Regular" w:hAnsi="DINPro-Regular"/>
          <w:sz w:val="24"/>
          <w:szCs w:val="24"/>
        </w:rPr>
        <w:t>MASSIVit</w:t>
      </w:r>
      <w:proofErr w:type="spellEnd"/>
      <w:r w:rsidRPr="004C50F0">
        <w:rPr>
          <w:rFonts w:ascii="DINPro-Regular" w:hAnsi="DINPro-Regular"/>
          <w:sz w:val="24"/>
          <w:szCs w:val="24"/>
        </w:rPr>
        <w:t xml:space="preserve"> 3D for the use of this d</w:t>
      </w:r>
      <w:r w:rsidR="00CF210A" w:rsidRPr="004C50F0">
        <w:rPr>
          <w:rFonts w:ascii="DINPro-Regular" w:hAnsi="DINPro-Regular"/>
          <w:sz w:val="24"/>
          <w:szCs w:val="24"/>
        </w:rPr>
        <w:t>ocument or for the performance of any materials mentioned</w:t>
      </w:r>
      <w:r w:rsidRPr="004C50F0">
        <w:rPr>
          <w:rFonts w:ascii="DINPro-Regular" w:hAnsi="DINPro-Regular"/>
          <w:sz w:val="24"/>
          <w:szCs w:val="24"/>
        </w:rPr>
        <w:t>.</w:t>
      </w:r>
      <w:r w:rsidR="0086012D" w:rsidRPr="004C50F0">
        <w:rPr>
          <w:rFonts w:ascii="DINPro-Regular" w:hAnsi="DINPro-Regular"/>
          <w:sz w:val="24"/>
          <w:szCs w:val="24"/>
        </w:rPr>
        <w:t xml:space="preserve"> </w:t>
      </w:r>
      <w:proofErr w:type="spellStart"/>
      <w:r w:rsidRPr="004C50F0">
        <w:rPr>
          <w:rFonts w:ascii="DINPro-Regular" w:hAnsi="DINPro-Regular"/>
          <w:sz w:val="24"/>
          <w:szCs w:val="24"/>
        </w:rPr>
        <w:t>MASSIVit</w:t>
      </w:r>
      <w:proofErr w:type="spellEnd"/>
      <w:r w:rsidRPr="004C50F0">
        <w:rPr>
          <w:rFonts w:ascii="DINPro-Regular" w:hAnsi="DINPro-Regular"/>
          <w:sz w:val="24"/>
          <w:szCs w:val="24"/>
        </w:rPr>
        <w:t xml:space="preserve"> 3D reserves the right to make changes to this docume</w:t>
      </w:r>
      <w:r w:rsidR="009536BB" w:rsidRPr="004C50F0">
        <w:rPr>
          <w:rFonts w:ascii="DINPro-Regular" w:hAnsi="DINPro-Regular"/>
          <w:sz w:val="24"/>
          <w:szCs w:val="24"/>
        </w:rPr>
        <w:t>nt or any material included in it</w:t>
      </w:r>
      <w:r w:rsidRPr="004C50F0">
        <w:rPr>
          <w:rFonts w:ascii="DINPro-Regular" w:hAnsi="DINPro-Regular"/>
          <w:sz w:val="24"/>
          <w:szCs w:val="24"/>
        </w:rPr>
        <w:t xml:space="preserve"> at any time and without notice.</w:t>
      </w:r>
    </w:p>
    <w:p w14:paraId="165EBB96" w14:textId="77777777" w:rsidR="00760ECF" w:rsidRPr="004C50F0" w:rsidRDefault="00760ECF" w:rsidP="00A664C9">
      <w:pPr>
        <w:pStyle w:val="smallletterstyle"/>
        <w:spacing w:before="0" w:after="0" w:line="240" w:lineRule="auto"/>
        <w:rPr>
          <w:rFonts w:ascii="DINPro-Regular" w:hAnsi="DINPro-Regular"/>
          <w:sz w:val="24"/>
          <w:szCs w:val="24"/>
        </w:rPr>
      </w:pPr>
    </w:p>
    <w:p w14:paraId="4B4F2A01" w14:textId="77777777" w:rsidR="00C74492" w:rsidRPr="004C50F0" w:rsidRDefault="00C74492" w:rsidP="00A664C9">
      <w:pPr>
        <w:pStyle w:val="smallletterstyle"/>
        <w:spacing w:before="0" w:after="0" w:line="240" w:lineRule="auto"/>
        <w:rPr>
          <w:rFonts w:ascii="DINPro-Regular" w:hAnsi="DINPro-Regular"/>
          <w:sz w:val="24"/>
          <w:szCs w:val="24"/>
        </w:rPr>
      </w:pPr>
      <w:r w:rsidRPr="004C50F0">
        <w:rPr>
          <w:rFonts w:ascii="DINPro-Regular" w:hAnsi="DINPro-Regular"/>
          <w:sz w:val="24"/>
          <w:szCs w:val="24"/>
        </w:rPr>
        <w:t>Published on December 2017</w:t>
      </w:r>
    </w:p>
    <w:p w14:paraId="370B5144" w14:textId="77777777" w:rsidR="00C74492" w:rsidRDefault="00AE4E47" w:rsidP="00326DB1">
      <w:pPr>
        <w:pStyle w:val="smallletterstyle"/>
        <w:spacing w:before="0" w:after="0" w:line="240" w:lineRule="auto"/>
        <w:rPr>
          <w:rFonts w:ascii="DINPro-Regular" w:hAnsi="DINPro-Regular"/>
          <w:sz w:val="24"/>
          <w:szCs w:val="24"/>
        </w:rPr>
      </w:pPr>
      <w:r w:rsidRPr="004C50F0">
        <w:rPr>
          <w:rFonts w:ascii="DINPro-Regular" w:hAnsi="DINPro-Regular"/>
          <w:sz w:val="24"/>
          <w:szCs w:val="24"/>
        </w:rPr>
        <w:t xml:space="preserve">© Copyright </w:t>
      </w:r>
      <w:proofErr w:type="spellStart"/>
      <w:r w:rsidRPr="004C50F0">
        <w:rPr>
          <w:rFonts w:ascii="DINPro-Regular" w:hAnsi="DINPro-Regular"/>
          <w:sz w:val="24"/>
          <w:szCs w:val="24"/>
        </w:rPr>
        <w:t>MASSIVit</w:t>
      </w:r>
      <w:proofErr w:type="spellEnd"/>
      <w:r w:rsidRPr="004C50F0">
        <w:rPr>
          <w:rFonts w:ascii="DINPro-Regular" w:hAnsi="DINPro-Regular"/>
          <w:sz w:val="24"/>
          <w:szCs w:val="24"/>
        </w:rPr>
        <w:t xml:space="preserve"> 3D 2017</w:t>
      </w:r>
    </w:p>
    <w:p w14:paraId="48395C91" w14:textId="77777777" w:rsidR="00326DB1" w:rsidRDefault="00326DB1" w:rsidP="00326DB1">
      <w:pPr>
        <w:pStyle w:val="smallletterstyle"/>
        <w:spacing w:before="0" w:after="0" w:line="240" w:lineRule="auto"/>
        <w:rPr>
          <w:rFonts w:ascii="DINPro-Regular" w:hAnsi="DINPro-Regular"/>
          <w:sz w:val="24"/>
          <w:szCs w:val="24"/>
        </w:rPr>
      </w:pPr>
    </w:p>
    <w:p w14:paraId="5BA10FB9" w14:textId="77777777" w:rsidR="00326DB1" w:rsidRDefault="00326DB1" w:rsidP="00326DB1">
      <w:pPr>
        <w:pStyle w:val="smallletterstyle"/>
        <w:spacing w:before="0" w:after="0" w:line="240" w:lineRule="auto"/>
        <w:rPr>
          <w:rFonts w:ascii="DINPro-Regular" w:hAnsi="DINPro-Regular"/>
          <w:sz w:val="24"/>
          <w:szCs w:val="24"/>
        </w:rPr>
      </w:pPr>
    </w:p>
    <w:p w14:paraId="4CE51F5F" w14:textId="77777777" w:rsidR="00326DB1" w:rsidRDefault="00326DB1" w:rsidP="00326DB1">
      <w:pPr>
        <w:pStyle w:val="smallletterstyle"/>
        <w:spacing w:before="0" w:after="0" w:line="240" w:lineRule="auto"/>
        <w:rPr>
          <w:rFonts w:ascii="DINPro-Regular" w:hAnsi="DINPro-Regular"/>
          <w:sz w:val="24"/>
          <w:szCs w:val="24"/>
        </w:rPr>
      </w:pPr>
    </w:p>
    <w:p w14:paraId="0CF16053" w14:textId="77777777" w:rsidR="00326DB1" w:rsidRDefault="00326DB1" w:rsidP="00326DB1">
      <w:pPr>
        <w:pStyle w:val="smallletterstyle"/>
        <w:spacing w:before="0" w:after="0" w:line="240" w:lineRule="auto"/>
        <w:rPr>
          <w:rFonts w:ascii="DINPro-Regular" w:hAnsi="DINPro-Regular"/>
          <w:sz w:val="24"/>
          <w:szCs w:val="24"/>
        </w:rPr>
      </w:pPr>
    </w:p>
    <w:p w14:paraId="2308F758" w14:textId="77777777" w:rsidR="00326DB1" w:rsidRDefault="00326DB1" w:rsidP="00326DB1">
      <w:pPr>
        <w:pStyle w:val="smallletterstyle"/>
        <w:spacing w:before="0" w:after="0" w:line="240" w:lineRule="auto"/>
        <w:rPr>
          <w:rFonts w:ascii="DINPro-Regular" w:hAnsi="DINPro-Regular"/>
          <w:sz w:val="24"/>
          <w:szCs w:val="24"/>
        </w:rPr>
      </w:pPr>
    </w:p>
    <w:p w14:paraId="2A059E5F" w14:textId="77777777" w:rsidR="00326DB1" w:rsidRDefault="00326DB1" w:rsidP="00326DB1">
      <w:pPr>
        <w:pStyle w:val="smallletterstyle"/>
        <w:spacing w:before="0" w:after="0" w:line="240" w:lineRule="auto"/>
        <w:rPr>
          <w:rFonts w:ascii="DINPro-Regular" w:hAnsi="DINPro-Regular"/>
          <w:sz w:val="24"/>
          <w:szCs w:val="24"/>
        </w:rPr>
      </w:pPr>
    </w:p>
    <w:p w14:paraId="34996D37" w14:textId="77777777" w:rsidR="00326DB1" w:rsidRDefault="00326DB1" w:rsidP="00326DB1">
      <w:pPr>
        <w:pStyle w:val="smallletterstyle"/>
        <w:spacing w:before="0" w:after="0" w:line="240" w:lineRule="auto"/>
        <w:rPr>
          <w:rFonts w:ascii="DINPro-Regular" w:hAnsi="DINPro-Regular"/>
          <w:sz w:val="24"/>
          <w:szCs w:val="24"/>
        </w:rPr>
      </w:pPr>
    </w:p>
    <w:p w14:paraId="7CFFB47D" w14:textId="77777777" w:rsidR="00326DB1" w:rsidRDefault="00326DB1" w:rsidP="00326DB1">
      <w:pPr>
        <w:pStyle w:val="smallletterstyle"/>
        <w:spacing w:before="0" w:after="0" w:line="240" w:lineRule="auto"/>
        <w:rPr>
          <w:rFonts w:ascii="DINPro-Regular" w:hAnsi="DINPro-Regular"/>
          <w:sz w:val="24"/>
          <w:szCs w:val="24"/>
        </w:rPr>
      </w:pPr>
    </w:p>
    <w:p w14:paraId="78BC139F" w14:textId="77777777" w:rsidR="00326DB1" w:rsidRDefault="00326DB1" w:rsidP="00326DB1">
      <w:pPr>
        <w:pStyle w:val="smallletterstyle"/>
        <w:spacing w:before="0" w:after="0" w:line="240" w:lineRule="auto"/>
        <w:rPr>
          <w:rFonts w:ascii="DINPro-Regular" w:hAnsi="DINPro-Regular"/>
          <w:sz w:val="24"/>
          <w:szCs w:val="24"/>
        </w:rPr>
      </w:pPr>
    </w:p>
    <w:p w14:paraId="6249B079" w14:textId="77777777" w:rsidR="00326DB1" w:rsidRDefault="00326DB1" w:rsidP="00326DB1">
      <w:pPr>
        <w:pStyle w:val="smallletterstyle"/>
        <w:spacing w:before="0" w:after="0" w:line="240" w:lineRule="auto"/>
        <w:rPr>
          <w:rFonts w:ascii="DINPro-Regular" w:hAnsi="DINPro-Regular"/>
          <w:sz w:val="24"/>
          <w:szCs w:val="24"/>
        </w:rPr>
      </w:pPr>
    </w:p>
    <w:p w14:paraId="4003F995" w14:textId="77777777" w:rsidR="00326DB1" w:rsidRDefault="00326DB1" w:rsidP="00326DB1">
      <w:pPr>
        <w:pStyle w:val="smallletterstyle"/>
        <w:spacing w:before="0" w:after="0" w:line="240" w:lineRule="auto"/>
        <w:rPr>
          <w:rFonts w:ascii="DINPro-Regular" w:hAnsi="DINPro-Regular"/>
          <w:sz w:val="24"/>
          <w:szCs w:val="24"/>
        </w:rPr>
      </w:pPr>
    </w:p>
    <w:p w14:paraId="738AAAFC" w14:textId="77777777" w:rsidR="00326DB1" w:rsidRDefault="00326DB1" w:rsidP="00326DB1">
      <w:pPr>
        <w:pStyle w:val="smallletterstyle"/>
        <w:spacing w:before="0" w:after="0" w:line="240" w:lineRule="auto"/>
        <w:rPr>
          <w:rFonts w:ascii="DINPro-Regular" w:hAnsi="DINPro-Regular"/>
          <w:sz w:val="24"/>
          <w:szCs w:val="24"/>
        </w:rPr>
      </w:pPr>
    </w:p>
    <w:p w14:paraId="29CE67EE" w14:textId="77777777" w:rsidR="00326DB1" w:rsidRDefault="00326DB1" w:rsidP="00326DB1">
      <w:pPr>
        <w:pStyle w:val="smallletterstyle"/>
        <w:spacing w:before="0" w:after="0" w:line="240" w:lineRule="auto"/>
        <w:rPr>
          <w:rFonts w:ascii="DINPro-Regular" w:hAnsi="DINPro-Regular"/>
          <w:sz w:val="24"/>
          <w:szCs w:val="24"/>
        </w:rPr>
      </w:pPr>
    </w:p>
    <w:p w14:paraId="6E75DBF7" w14:textId="77777777" w:rsidR="00326DB1" w:rsidRDefault="00326DB1" w:rsidP="00326DB1">
      <w:pPr>
        <w:pStyle w:val="smallletterstyle"/>
        <w:spacing w:before="0" w:after="0" w:line="240" w:lineRule="auto"/>
        <w:rPr>
          <w:rFonts w:ascii="DINPro-Regular" w:hAnsi="DINPro-Regular"/>
          <w:sz w:val="24"/>
          <w:szCs w:val="24"/>
        </w:rPr>
      </w:pPr>
    </w:p>
    <w:p w14:paraId="3A849003" w14:textId="77777777" w:rsidR="00326DB1" w:rsidRPr="00614767" w:rsidRDefault="00326DB1" w:rsidP="00326DB1">
      <w:pPr>
        <w:pStyle w:val="smallletterstyle"/>
        <w:spacing w:before="0" w:after="0" w:line="240" w:lineRule="auto"/>
        <w:rPr>
          <w:rFonts w:asciiTheme="minorHAnsi" w:hAnsiTheme="minorHAnsi"/>
          <w:sz w:val="24"/>
          <w:szCs w:val="24"/>
        </w:rPr>
      </w:pPr>
    </w:p>
    <w:p w14:paraId="0A95918B" w14:textId="77777777" w:rsidR="00326DB1" w:rsidRPr="00614767" w:rsidRDefault="00326DB1" w:rsidP="00326DB1">
      <w:pPr>
        <w:pStyle w:val="smallletterstyle"/>
        <w:spacing w:before="0" w:after="0" w:line="240" w:lineRule="auto"/>
        <w:rPr>
          <w:rFonts w:asciiTheme="minorHAnsi" w:hAnsiTheme="minorHAnsi"/>
          <w:sz w:val="24"/>
          <w:szCs w:val="24"/>
        </w:rPr>
      </w:pPr>
    </w:p>
    <w:p w14:paraId="26FD3BCB" w14:textId="77777777" w:rsidR="00EC6A87" w:rsidRPr="00614767" w:rsidRDefault="00EC6A87" w:rsidP="00445F57">
      <w:pPr>
        <w:pStyle w:val="smallletterstyle"/>
        <w:spacing w:before="0" w:after="0" w:line="240" w:lineRule="auto"/>
        <w:rPr>
          <w:rFonts w:asciiTheme="minorHAnsi" w:hAnsiTheme="minorHAnsi"/>
          <w:b/>
          <w:bCs/>
          <w:color w:val="FF6699"/>
          <w:sz w:val="28"/>
          <w:szCs w:val="28"/>
        </w:rPr>
      </w:pPr>
      <w:r w:rsidRPr="00614767">
        <w:rPr>
          <w:rFonts w:asciiTheme="minorHAnsi" w:hAnsiTheme="minorHAnsi"/>
          <w:b/>
          <w:bCs/>
          <w:color w:val="FF6699"/>
          <w:sz w:val="28"/>
          <w:szCs w:val="28"/>
        </w:rPr>
        <w:t>Introduction</w:t>
      </w:r>
    </w:p>
    <w:p w14:paraId="5BEB9A5C" w14:textId="77777777" w:rsidR="003E4E1D" w:rsidRDefault="003E4E1D" w:rsidP="00445F57">
      <w:pPr>
        <w:pStyle w:val="smallletterstyle"/>
        <w:spacing w:before="0" w:after="0" w:line="240" w:lineRule="auto"/>
        <w:rPr>
          <w:rFonts w:asciiTheme="minorHAnsi" w:hAnsiTheme="minorHAnsi"/>
          <w:sz w:val="28"/>
          <w:szCs w:val="28"/>
        </w:rPr>
      </w:pPr>
    </w:p>
    <w:p w14:paraId="788D9D6D" w14:textId="17E455A8" w:rsidR="00445F57" w:rsidRDefault="00445F57" w:rsidP="00445F57">
      <w:pPr>
        <w:pStyle w:val="smallletterstyle"/>
        <w:spacing w:before="0" w:after="0" w:line="240" w:lineRule="auto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3D printing</w:t>
      </w:r>
      <w:del w:id="2" w:author="david goldhar" w:date="2018-08-31T11:30:00Z">
        <w:r w:rsidDel="00151EBB">
          <w:rPr>
            <w:rFonts w:asciiTheme="minorHAnsi" w:hAnsiTheme="minorHAnsi"/>
            <w:sz w:val="28"/>
            <w:szCs w:val="28"/>
          </w:rPr>
          <w:delText>,</w:delText>
        </w:r>
      </w:del>
      <w:r>
        <w:rPr>
          <w:rFonts w:asciiTheme="minorHAnsi" w:hAnsiTheme="minorHAnsi"/>
          <w:sz w:val="28"/>
          <w:szCs w:val="28"/>
        </w:rPr>
        <w:t xml:space="preserve"> </w:t>
      </w:r>
      <w:del w:id="3" w:author="david goldhar" w:date="2018-08-31T11:30:00Z">
        <w:r w:rsidDel="00151EBB">
          <w:rPr>
            <w:rFonts w:asciiTheme="minorHAnsi" w:hAnsiTheme="minorHAnsi"/>
            <w:sz w:val="28"/>
            <w:szCs w:val="28"/>
          </w:rPr>
          <w:delText xml:space="preserve">at </w:delText>
        </w:r>
      </w:del>
      <w:del w:id="4" w:author="david goldhar" w:date="2018-08-31T11:10:00Z">
        <w:r w:rsidDel="00D14C30">
          <w:rPr>
            <w:rFonts w:asciiTheme="minorHAnsi" w:hAnsiTheme="minorHAnsi"/>
            <w:sz w:val="28"/>
            <w:szCs w:val="28"/>
          </w:rPr>
          <w:delText xml:space="preserve">most </w:delText>
        </w:r>
      </w:del>
      <w:del w:id="5" w:author="david goldhar" w:date="2018-08-31T11:30:00Z">
        <w:r w:rsidDel="00151EBB">
          <w:rPr>
            <w:rFonts w:asciiTheme="minorHAnsi" w:hAnsiTheme="minorHAnsi"/>
            <w:sz w:val="28"/>
            <w:szCs w:val="28"/>
          </w:rPr>
          <w:delText xml:space="preserve">methods, </w:delText>
        </w:r>
      </w:del>
      <w:r>
        <w:rPr>
          <w:rFonts w:asciiTheme="minorHAnsi" w:hAnsiTheme="minorHAnsi"/>
          <w:sz w:val="28"/>
          <w:szCs w:val="28"/>
        </w:rPr>
        <w:t xml:space="preserve">is characterized by visible print layers, that </w:t>
      </w:r>
      <w:del w:id="6" w:author="david goldhar" w:date="2018-09-02T12:33:00Z">
        <w:r w:rsidDel="006D6E79">
          <w:rPr>
            <w:rFonts w:asciiTheme="minorHAnsi" w:hAnsiTheme="minorHAnsi"/>
            <w:sz w:val="28"/>
            <w:szCs w:val="28"/>
          </w:rPr>
          <w:delText xml:space="preserve">in some cases </w:delText>
        </w:r>
      </w:del>
      <w:ins w:id="7" w:author="david goldhar" w:date="2018-09-02T12:33:00Z">
        <w:r w:rsidR="006D6E79">
          <w:rPr>
            <w:rFonts w:asciiTheme="minorHAnsi" w:hAnsiTheme="minorHAnsi"/>
            <w:sz w:val="28"/>
            <w:szCs w:val="28"/>
          </w:rPr>
          <w:t xml:space="preserve">often </w:t>
        </w:r>
      </w:ins>
      <w:del w:id="8" w:author="david goldhar" w:date="2018-08-31T11:11:00Z">
        <w:r w:rsidDel="00D14C30">
          <w:rPr>
            <w:rFonts w:asciiTheme="minorHAnsi" w:hAnsiTheme="minorHAnsi"/>
            <w:sz w:val="28"/>
            <w:szCs w:val="28"/>
          </w:rPr>
          <w:delText xml:space="preserve">there is a </w:delText>
        </w:r>
      </w:del>
      <w:r>
        <w:rPr>
          <w:rFonts w:asciiTheme="minorHAnsi" w:hAnsiTheme="minorHAnsi"/>
          <w:sz w:val="28"/>
          <w:szCs w:val="28"/>
        </w:rPr>
        <w:t>need</w:t>
      </w:r>
      <w:ins w:id="9" w:author="david goldhar" w:date="2018-09-02T12:33:00Z">
        <w:r w:rsidR="006D6E79">
          <w:rPr>
            <w:rFonts w:asciiTheme="minorHAnsi" w:hAnsiTheme="minorHAnsi"/>
            <w:sz w:val="28"/>
            <w:szCs w:val="28"/>
          </w:rPr>
          <w:t>s</w:t>
        </w:r>
      </w:ins>
      <w:r>
        <w:rPr>
          <w:rFonts w:asciiTheme="minorHAnsi" w:hAnsiTheme="minorHAnsi"/>
          <w:sz w:val="28"/>
          <w:szCs w:val="28"/>
        </w:rPr>
        <w:t xml:space="preserve"> to </w:t>
      </w:r>
      <w:ins w:id="10" w:author="david goldhar" w:date="2018-08-31T11:11:00Z">
        <w:r w:rsidR="00D14C30">
          <w:rPr>
            <w:rFonts w:asciiTheme="minorHAnsi" w:hAnsiTheme="minorHAnsi"/>
            <w:sz w:val="28"/>
            <w:szCs w:val="28"/>
          </w:rPr>
          <w:t xml:space="preserve">be </w:t>
        </w:r>
      </w:ins>
      <w:r>
        <w:rPr>
          <w:rFonts w:asciiTheme="minorHAnsi" w:hAnsiTheme="minorHAnsi"/>
          <w:sz w:val="28"/>
          <w:szCs w:val="28"/>
        </w:rPr>
        <w:t>s</w:t>
      </w:r>
      <w:ins w:id="11" w:author="david goldhar" w:date="2018-08-31T11:11:00Z">
        <w:r w:rsidR="00D14C30">
          <w:rPr>
            <w:rFonts w:asciiTheme="minorHAnsi" w:hAnsiTheme="minorHAnsi"/>
            <w:sz w:val="28"/>
            <w:szCs w:val="28"/>
          </w:rPr>
          <w:t>m</w:t>
        </w:r>
      </w:ins>
      <w:r>
        <w:rPr>
          <w:rFonts w:asciiTheme="minorHAnsi" w:hAnsiTheme="minorHAnsi"/>
          <w:sz w:val="28"/>
          <w:szCs w:val="28"/>
        </w:rPr>
        <w:t>ooth</w:t>
      </w:r>
      <w:ins w:id="12" w:author="david goldhar" w:date="2018-08-31T11:11:00Z">
        <w:r w:rsidR="00D14C30">
          <w:rPr>
            <w:rFonts w:asciiTheme="minorHAnsi" w:hAnsiTheme="minorHAnsi"/>
            <w:sz w:val="28"/>
            <w:szCs w:val="28"/>
          </w:rPr>
          <w:t>ed</w:t>
        </w:r>
      </w:ins>
      <w:r>
        <w:rPr>
          <w:rFonts w:asciiTheme="minorHAnsi" w:hAnsiTheme="minorHAnsi"/>
          <w:sz w:val="28"/>
          <w:szCs w:val="28"/>
        </w:rPr>
        <w:t xml:space="preserve"> and hid</w:t>
      </w:r>
      <w:ins w:id="13" w:author="david goldhar" w:date="2018-08-31T11:11:00Z">
        <w:r w:rsidR="00D14C30">
          <w:rPr>
            <w:rFonts w:asciiTheme="minorHAnsi" w:hAnsiTheme="minorHAnsi"/>
            <w:sz w:val="28"/>
            <w:szCs w:val="28"/>
          </w:rPr>
          <w:t>d</w:t>
        </w:r>
      </w:ins>
      <w:r>
        <w:rPr>
          <w:rFonts w:asciiTheme="minorHAnsi" w:hAnsiTheme="minorHAnsi"/>
          <w:sz w:val="28"/>
          <w:szCs w:val="28"/>
        </w:rPr>
        <w:t>e</w:t>
      </w:r>
      <w:ins w:id="14" w:author="david goldhar" w:date="2018-08-31T11:11:00Z">
        <w:r w:rsidR="00D14C30">
          <w:rPr>
            <w:rFonts w:asciiTheme="minorHAnsi" w:hAnsiTheme="minorHAnsi"/>
            <w:sz w:val="28"/>
            <w:szCs w:val="28"/>
          </w:rPr>
          <w:t>n</w:t>
        </w:r>
      </w:ins>
      <w:r>
        <w:rPr>
          <w:rFonts w:asciiTheme="minorHAnsi" w:hAnsiTheme="minorHAnsi"/>
          <w:sz w:val="28"/>
          <w:szCs w:val="28"/>
        </w:rPr>
        <w:t xml:space="preserve">. One way to </w:t>
      </w:r>
      <w:del w:id="15" w:author="david goldhar" w:date="2018-08-31T11:11:00Z">
        <w:r w:rsidDel="00D14C30">
          <w:rPr>
            <w:rFonts w:asciiTheme="minorHAnsi" w:hAnsiTheme="minorHAnsi"/>
            <w:sz w:val="28"/>
            <w:szCs w:val="28"/>
          </w:rPr>
          <w:delText xml:space="preserve">achieve </w:delText>
        </w:r>
      </w:del>
      <w:ins w:id="16" w:author="david goldhar" w:date="2018-08-31T11:11:00Z">
        <w:r w:rsidR="00D14C30">
          <w:rPr>
            <w:rFonts w:asciiTheme="minorHAnsi" w:hAnsiTheme="minorHAnsi"/>
            <w:sz w:val="28"/>
            <w:szCs w:val="28"/>
          </w:rPr>
          <w:t xml:space="preserve">obtain a </w:t>
        </w:r>
      </w:ins>
      <w:r>
        <w:rPr>
          <w:rFonts w:asciiTheme="minorHAnsi" w:hAnsiTheme="minorHAnsi"/>
          <w:sz w:val="28"/>
          <w:szCs w:val="28"/>
        </w:rPr>
        <w:t xml:space="preserve">smooth surface </w:t>
      </w:r>
      <w:ins w:id="17" w:author="david goldhar" w:date="2018-08-31T11:11:00Z">
        <w:r w:rsidR="00D14C30">
          <w:rPr>
            <w:rFonts w:asciiTheme="minorHAnsi" w:hAnsiTheme="minorHAnsi"/>
            <w:sz w:val="28"/>
            <w:szCs w:val="28"/>
          </w:rPr>
          <w:t>on</w:t>
        </w:r>
      </w:ins>
      <w:ins w:id="18" w:author="david goldhar" w:date="2018-08-31T11:12:00Z">
        <w:r w:rsidR="00D14C30">
          <w:rPr>
            <w:rFonts w:asciiTheme="minorHAnsi" w:hAnsiTheme="minorHAnsi"/>
            <w:sz w:val="28"/>
            <w:szCs w:val="28"/>
          </w:rPr>
          <w:t xml:space="preserve"> </w:t>
        </w:r>
      </w:ins>
      <w:del w:id="19" w:author="david goldhar" w:date="2018-08-31T11:11:00Z">
        <w:r w:rsidDel="00D14C30">
          <w:rPr>
            <w:rFonts w:asciiTheme="minorHAnsi" w:hAnsiTheme="minorHAnsi"/>
            <w:sz w:val="28"/>
            <w:szCs w:val="28"/>
          </w:rPr>
          <w:delText xml:space="preserve">of the </w:delText>
        </w:r>
      </w:del>
      <w:ins w:id="20" w:author="david goldhar" w:date="2018-08-31T11:11:00Z">
        <w:r w:rsidR="00D14C30">
          <w:rPr>
            <w:rFonts w:asciiTheme="minorHAnsi" w:hAnsiTheme="minorHAnsi"/>
            <w:sz w:val="28"/>
            <w:szCs w:val="28"/>
          </w:rPr>
          <w:t xml:space="preserve">a </w:t>
        </w:r>
      </w:ins>
      <w:r>
        <w:rPr>
          <w:rFonts w:asciiTheme="minorHAnsi" w:hAnsiTheme="minorHAnsi"/>
          <w:sz w:val="28"/>
          <w:szCs w:val="28"/>
        </w:rPr>
        <w:t xml:space="preserve">printed </w:t>
      </w:r>
      <w:proofErr w:type="spellStart"/>
      <w:r>
        <w:rPr>
          <w:rFonts w:asciiTheme="minorHAnsi" w:hAnsiTheme="minorHAnsi"/>
          <w:sz w:val="28"/>
          <w:szCs w:val="28"/>
        </w:rPr>
        <w:t>Massivit</w:t>
      </w:r>
      <w:proofErr w:type="spellEnd"/>
      <w:r>
        <w:rPr>
          <w:rFonts w:asciiTheme="minorHAnsi" w:hAnsiTheme="minorHAnsi"/>
          <w:sz w:val="28"/>
          <w:szCs w:val="28"/>
        </w:rPr>
        <w:t xml:space="preserve"> model is to coat it with </w:t>
      </w:r>
      <w:del w:id="21" w:author="david goldhar" w:date="2018-08-31T11:27:00Z">
        <w:r w:rsidDel="001E3F43">
          <w:rPr>
            <w:rFonts w:asciiTheme="minorHAnsi" w:hAnsiTheme="minorHAnsi"/>
            <w:sz w:val="28"/>
            <w:szCs w:val="28"/>
          </w:rPr>
          <w:delText xml:space="preserve">Hot </w:delText>
        </w:r>
      </w:del>
      <w:ins w:id="22" w:author="david goldhar" w:date="2018-08-31T11:27:00Z">
        <w:r w:rsidR="001E3F43">
          <w:rPr>
            <w:rFonts w:asciiTheme="minorHAnsi" w:hAnsiTheme="minorHAnsi"/>
            <w:sz w:val="28"/>
            <w:szCs w:val="28"/>
          </w:rPr>
          <w:t xml:space="preserve">hot </w:t>
        </w:r>
      </w:ins>
      <w:del w:id="23" w:author="david goldhar" w:date="2018-08-31T11:28:00Z">
        <w:r w:rsidDel="001E3F43">
          <w:rPr>
            <w:rFonts w:asciiTheme="minorHAnsi" w:hAnsiTheme="minorHAnsi"/>
            <w:sz w:val="28"/>
            <w:szCs w:val="28"/>
          </w:rPr>
          <w:delText>Coatings</w:delText>
        </w:r>
      </w:del>
      <w:ins w:id="24" w:author="david goldhar" w:date="2018-08-31T11:28:00Z">
        <w:r w:rsidR="001E3F43">
          <w:rPr>
            <w:rFonts w:asciiTheme="minorHAnsi" w:hAnsiTheme="minorHAnsi"/>
            <w:sz w:val="28"/>
            <w:szCs w:val="28"/>
          </w:rPr>
          <w:t>coatings</w:t>
        </w:r>
      </w:ins>
      <w:r>
        <w:rPr>
          <w:rFonts w:asciiTheme="minorHAnsi" w:hAnsiTheme="minorHAnsi"/>
          <w:sz w:val="28"/>
          <w:szCs w:val="28"/>
        </w:rPr>
        <w:t xml:space="preserve">. </w:t>
      </w:r>
    </w:p>
    <w:p w14:paraId="6BDD4EEA" w14:textId="6D88B3E3" w:rsidR="00445F57" w:rsidRDefault="00510A5C" w:rsidP="00445F57">
      <w:pPr>
        <w:pStyle w:val="smallletterstyle"/>
        <w:spacing w:before="0" w:after="0" w:line="240" w:lineRule="auto"/>
        <w:rPr>
          <w:rFonts w:asciiTheme="minorHAnsi" w:hAnsiTheme="minorHAnsi"/>
          <w:sz w:val="28"/>
          <w:szCs w:val="28"/>
        </w:rPr>
      </w:pPr>
      <w:r w:rsidRPr="00614767">
        <w:rPr>
          <w:rFonts w:asciiTheme="minorHAnsi" w:hAnsiTheme="minorHAnsi"/>
          <w:sz w:val="28"/>
          <w:szCs w:val="28"/>
        </w:rPr>
        <w:t>Hot coatings are</w:t>
      </w:r>
      <w:r w:rsidR="00EC6A87" w:rsidRPr="00614767">
        <w:rPr>
          <w:rFonts w:asciiTheme="minorHAnsi" w:hAnsiTheme="minorHAnsi"/>
          <w:sz w:val="28"/>
          <w:szCs w:val="28"/>
        </w:rPr>
        <w:t xml:space="preserve"> a </w:t>
      </w:r>
      <w:ins w:id="25" w:author="david goldhar" w:date="2018-08-31T11:17:00Z">
        <w:r w:rsidR="00D14C30" w:rsidRPr="00614767">
          <w:rPr>
            <w:rFonts w:asciiTheme="minorHAnsi" w:hAnsiTheme="minorHAnsi"/>
            <w:sz w:val="28"/>
            <w:szCs w:val="28"/>
          </w:rPr>
          <w:t xml:space="preserve">sprayable </w:t>
        </w:r>
      </w:ins>
      <w:r w:rsidR="00EC6A87" w:rsidRPr="00614767">
        <w:rPr>
          <w:rFonts w:asciiTheme="minorHAnsi" w:hAnsiTheme="minorHAnsi"/>
          <w:sz w:val="28"/>
          <w:szCs w:val="28"/>
        </w:rPr>
        <w:t>two-part</w:t>
      </w:r>
      <w:del w:id="26" w:author="david goldhar" w:date="2018-08-31T11:17:00Z">
        <w:r w:rsidR="00EC6A87" w:rsidRPr="00614767" w:rsidDel="00D14C30">
          <w:rPr>
            <w:rFonts w:asciiTheme="minorHAnsi" w:hAnsiTheme="minorHAnsi"/>
            <w:sz w:val="28"/>
            <w:szCs w:val="28"/>
          </w:rPr>
          <w:delText xml:space="preserve">, </w:delText>
        </w:r>
      </w:del>
      <w:del w:id="27" w:author="david goldhar" w:date="2018-08-31T11:16:00Z">
        <w:r w:rsidRPr="00614767" w:rsidDel="00D14C30">
          <w:rPr>
            <w:rFonts w:asciiTheme="minorHAnsi" w:hAnsiTheme="minorHAnsi"/>
            <w:sz w:val="28"/>
            <w:szCs w:val="28"/>
          </w:rPr>
          <w:delText>sprayable</w:delText>
        </w:r>
      </w:del>
      <w:del w:id="28" w:author="david goldhar" w:date="2018-08-31T11:17:00Z">
        <w:r w:rsidR="00EC6A87" w:rsidRPr="00614767" w:rsidDel="00D14C30">
          <w:rPr>
            <w:rFonts w:asciiTheme="minorHAnsi" w:hAnsiTheme="minorHAnsi"/>
            <w:sz w:val="28"/>
            <w:szCs w:val="28"/>
          </w:rPr>
          <w:delText>,</w:delText>
        </w:r>
      </w:del>
      <w:r w:rsidR="00EC6A87" w:rsidRPr="00614767">
        <w:rPr>
          <w:rFonts w:asciiTheme="minorHAnsi" w:hAnsiTheme="minorHAnsi"/>
          <w:sz w:val="28"/>
          <w:szCs w:val="28"/>
        </w:rPr>
        <w:t xml:space="preserve"> coating</w:t>
      </w:r>
      <w:del w:id="29" w:author="david goldhar" w:date="2018-08-31T11:17:00Z">
        <w:r w:rsidR="00EC6A87" w:rsidRPr="00614767" w:rsidDel="00D14C30">
          <w:rPr>
            <w:rFonts w:asciiTheme="minorHAnsi" w:hAnsiTheme="minorHAnsi"/>
            <w:sz w:val="28"/>
            <w:szCs w:val="28"/>
          </w:rPr>
          <w:delText xml:space="preserve"> material</w:delText>
        </w:r>
        <w:r w:rsidRPr="00614767" w:rsidDel="00D14C30">
          <w:rPr>
            <w:rFonts w:asciiTheme="minorHAnsi" w:hAnsiTheme="minorHAnsi"/>
            <w:sz w:val="28"/>
            <w:szCs w:val="28"/>
          </w:rPr>
          <w:delText>s</w:delText>
        </w:r>
      </w:del>
      <w:r w:rsidR="00EC6A87" w:rsidRPr="00614767">
        <w:rPr>
          <w:rFonts w:asciiTheme="minorHAnsi" w:hAnsiTheme="minorHAnsi"/>
          <w:sz w:val="28"/>
          <w:szCs w:val="28"/>
        </w:rPr>
        <w:t>.</w:t>
      </w:r>
      <w:del w:id="30" w:author="david goldhar" w:date="2018-08-31T11:17:00Z">
        <w:r w:rsidR="00EC6A87" w:rsidRPr="00614767" w:rsidDel="00D14C30">
          <w:rPr>
            <w:rFonts w:asciiTheme="minorHAnsi" w:hAnsiTheme="minorHAnsi"/>
            <w:sz w:val="28"/>
            <w:szCs w:val="28"/>
          </w:rPr>
          <w:delText xml:space="preserve"> </w:delText>
        </w:r>
      </w:del>
      <w:r w:rsidR="00EC6A87" w:rsidRPr="00614767">
        <w:rPr>
          <w:rFonts w:asciiTheme="minorHAnsi" w:hAnsiTheme="minorHAnsi"/>
          <w:sz w:val="28"/>
          <w:szCs w:val="28"/>
        </w:rPr>
        <w:t xml:space="preserve"> </w:t>
      </w:r>
      <w:del w:id="31" w:author="david goldhar" w:date="2018-08-31T11:17:00Z">
        <w:r w:rsidRPr="00614767" w:rsidDel="00D14C30">
          <w:rPr>
            <w:rFonts w:asciiTheme="minorHAnsi" w:hAnsiTheme="minorHAnsi"/>
            <w:sz w:val="28"/>
            <w:szCs w:val="28"/>
          </w:rPr>
          <w:delText xml:space="preserve">Those </w:delText>
        </w:r>
      </w:del>
      <w:ins w:id="32" w:author="david goldhar" w:date="2018-08-31T11:17:00Z">
        <w:r w:rsidR="00D14C30">
          <w:rPr>
            <w:rFonts w:asciiTheme="minorHAnsi" w:hAnsiTheme="minorHAnsi"/>
            <w:sz w:val="28"/>
            <w:szCs w:val="28"/>
          </w:rPr>
          <w:t xml:space="preserve">They </w:t>
        </w:r>
      </w:ins>
      <w:r w:rsidRPr="00614767">
        <w:rPr>
          <w:rFonts w:asciiTheme="minorHAnsi" w:hAnsiTheme="minorHAnsi"/>
          <w:sz w:val="28"/>
          <w:szCs w:val="28"/>
        </w:rPr>
        <w:t xml:space="preserve">can be based on </w:t>
      </w:r>
      <w:r w:rsidR="00EC6A87" w:rsidRPr="00614767">
        <w:rPr>
          <w:rFonts w:asciiTheme="minorHAnsi" w:hAnsiTheme="minorHAnsi"/>
          <w:sz w:val="28"/>
          <w:szCs w:val="28"/>
        </w:rPr>
        <w:t>polyurethane</w:t>
      </w:r>
      <w:r w:rsidRPr="00614767">
        <w:rPr>
          <w:rFonts w:asciiTheme="minorHAnsi" w:hAnsiTheme="minorHAnsi"/>
          <w:sz w:val="28"/>
          <w:szCs w:val="28"/>
        </w:rPr>
        <w:t>,</w:t>
      </w:r>
      <w:r w:rsidR="00EC6A87" w:rsidRPr="00614767">
        <w:rPr>
          <w:rFonts w:asciiTheme="minorHAnsi" w:hAnsiTheme="minorHAnsi"/>
          <w:sz w:val="28"/>
          <w:szCs w:val="28"/>
        </w:rPr>
        <w:t xml:space="preserve"> </w:t>
      </w:r>
      <w:r w:rsidRPr="00614767">
        <w:rPr>
          <w:rFonts w:asciiTheme="minorHAnsi" w:hAnsiTheme="minorHAnsi"/>
          <w:sz w:val="28"/>
          <w:szCs w:val="28"/>
        </w:rPr>
        <w:t>or polyuria, or a mixture of both. Once</w:t>
      </w:r>
      <w:r w:rsidR="00EC6A87" w:rsidRPr="00614767">
        <w:rPr>
          <w:rFonts w:asciiTheme="minorHAnsi" w:hAnsiTheme="minorHAnsi"/>
          <w:sz w:val="28"/>
          <w:szCs w:val="28"/>
        </w:rPr>
        <w:t xml:space="preserve"> applied, </w:t>
      </w:r>
      <w:del w:id="33" w:author="david goldhar" w:date="2018-08-31T11:17:00Z">
        <w:r w:rsidRPr="00614767" w:rsidDel="00D14C30">
          <w:rPr>
            <w:rFonts w:asciiTheme="minorHAnsi" w:hAnsiTheme="minorHAnsi"/>
            <w:sz w:val="28"/>
            <w:szCs w:val="28"/>
          </w:rPr>
          <w:delText xml:space="preserve">those type of coatings </w:delText>
        </w:r>
      </w:del>
      <w:ins w:id="34" w:author="david goldhar" w:date="2018-08-31T11:17:00Z">
        <w:r w:rsidR="00D14C30">
          <w:rPr>
            <w:rFonts w:asciiTheme="minorHAnsi" w:hAnsiTheme="minorHAnsi"/>
            <w:sz w:val="28"/>
            <w:szCs w:val="28"/>
          </w:rPr>
          <w:t xml:space="preserve">they </w:t>
        </w:r>
      </w:ins>
      <w:r w:rsidRPr="00614767">
        <w:rPr>
          <w:rFonts w:asciiTheme="minorHAnsi" w:hAnsiTheme="minorHAnsi"/>
          <w:sz w:val="28"/>
          <w:szCs w:val="28"/>
        </w:rPr>
        <w:t xml:space="preserve">will </w:t>
      </w:r>
      <w:r w:rsidR="00EC6A87" w:rsidRPr="00614767">
        <w:rPr>
          <w:rFonts w:asciiTheme="minorHAnsi" w:hAnsiTheme="minorHAnsi"/>
          <w:sz w:val="28"/>
          <w:szCs w:val="28"/>
        </w:rPr>
        <w:t xml:space="preserve">cure </w:t>
      </w:r>
      <w:r w:rsidR="004C55BB">
        <w:rPr>
          <w:rFonts w:asciiTheme="minorHAnsi" w:hAnsiTheme="minorHAnsi"/>
          <w:sz w:val="28"/>
          <w:szCs w:val="28"/>
        </w:rPr>
        <w:t>within seconds</w:t>
      </w:r>
      <w:r w:rsidR="00EC6A87" w:rsidRPr="00614767">
        <w:rPr>
          <w:rFonts w:asciiTheme="minorHAnsi" w:hAnsiTheme="minorHAnsi"/>
          <w:sz w:val="28"/>
          <w:szCs w:val="28"/>
        </w:rPr>
        <w:t xml:space="preserve"> to a hard surface. </w:t>
      </w:r>
    </w:p>
    <w:p w14:paraId="24294BA3" w14:textId="4CF96C94" w:rsidR="00DC7C6F" w:rsidRPr="00614767" w:rsidRDefault="00EC6A87" w:rsidP="00445F57">
      <w:pPr>
        <w:pStyle w:val="smallletterstyle"/>
        <w:spacing w:before="0" w:line="240" w:lineRule="auto"/>
        <w:rPr>
          <w:rFonts w:asciiTheme="minorHAnsi" w:hAnsiTheme="minorHAnsi"/>
          <w:sz w:val="28"/>
          <w:szCs w:val="28"/>
        </w:rPr>
      </w:pPr>
      <w:r w:rsidRPr="00614767">
        <w:rPr>
          <w:rFonts w:asciiTheme="minorHAnsi" w:hAnsiTheme="minorHAnsi"/>
          <w:sz w:val="28"/>
          <w:szCs w:val="28"/>
        </w:rPr>
        <w:t xml:space="preserve">When applied properly, </w:t>
      </w:r>
      <w:ins w:id="35" w:author="david goldhar" w:date="2018-08-31T11:17:00Z">
        <w:r w:rsidR="00D14C30">
          <w:rPr>
            <w:rFonts w:asciiTheme="minorHAnsi" w:hAnsiTheme="minorHAnsi"/>
            <w:sz w:val="28"/>
            <w:szCs w:val="28"/>
          </w:rPr>
          <w:t>they</w:t>
        </w:r>
      </w:ins>
      <w:del w:id="36" w:author="david goldhar" w:date="2018-08-31T11:17:00Z">
        <w:r w:rsidR="00510A5C" w:rsidRPr="004C55BB" w:rsidDel="00D14C30">
          <w:rPr>
            <w:rFonts w:asciiTheme="minorHAnsi" w:hAnsiTheme="minorHAnsi"/>
            <w:sz w:val="28"/>
            <w:szCs w:val="28"/>
          </w:rPr>
          <w:delText>it</w:delText>
        </w:r>
      </w:del>
      <w:r w:rsidR="00510A5C" w:rsidRPr="00614767">
        <w:rPr>
          <w:rFonts w:asciiTheme="minorHAnsi" w:hAnsiTheme="minorHAnsi"/>
          <w:i/>
          <w:iCs/>
          <w:sz w:val="28"/>
          <w:szCs w:val="28"/>
        </w:rPr>
        <w:t xml:space="preserve"> </w:t>
      </w:r>
      <w:r w:rsidR="004C55BB" w:rsidRPr="004C55BB">
        <w:rPr>
          <w:rFonts w:asciiTheme="minorHAnsi" w:hAnsiTheme="minorHAnsi"/>
          <w:sz w:val="28"/>
          <w:szCs w:val="28"/>
        </w:rPr>
        <w:t>provide</w:t>
      </w:r>
      <w:del w:id="37" w:author="david goldhar" w:date="2018-08-31T11:17:00Z">
        <w:r w:rsidR="004C55BB" w:rsidRPr="004C55BB" w:rsidDel="00D14C30">
          <w:rPr>
            <w:rFonts w:asciiTheme="minorHAnsi" w:hAnsiTheme="minorHAnsi"/>
            <w:sz w:val="28"/>
            <w:szCs w:val="28"/>
          </w:rPr>
          <w:delText>s</w:delText>
        </w:r>
      </w:del>
      <w:r w:rsidRPr="00614767">
        <w:rPr>
          <w:rFonts w:asciiTheme="minorHAnsi" w:hAnsiTheme="minorHAnsi"/>
          <w:sz w:val="28"/>
          <w:szCs w:val="28"/>
        </w:rPr>
        <w:t xml:space="preserve"> a good </w:t>
      </w:r>
      <w:ins w:id="38" w:author="david goldhar" w:date="2018-08-31T11:18:00Z">
        <w:r w:rsidR="00D14C30">
          <w:rPr>
            <w:rFonts w:asciiTheme="minorHAnsi" w:hAnsiTheme="minorHAnsi"/>
            <w:sz w:val="28"/>
            <w:szCs w:val="28"/>
          </w:rPr>
          <w:t xml:space="preserve">outer </w:t>
        </w:r>
      </w:ins>
      <w:r w:rsidRPr="00614767">
        <w:rPr>
          <w:rFonts w:asciiTheme="minorHAnsi" w:hAnsiTheme="minorHAnsi"/>
          <w:sz w:val="28"/>
          <w:szCs w:val="28"/>
        </w:rPr>
        <w:t xml:space="preserve">surface </w:t>
      </w:r>
      <w:del w:id="39" w:author="david goldhar" w:date="2018-08-31T11:18:00Z">
        <w:r w:rsidRPr="00614767" w:rsidDel="00D14C30">
          <w:rPr>
            <w:rFonts w:asciiTheme="minorHAnsi" w:hAnsiTheme="minorHAnsi"/>
            <w:sz w:val="28"/>
            <w:szCs w:val="28"/>
          </w:rPr>
          <w:delText xml:space="preserve">addition to </w:delText>
        </w:r>
      </w:del>
      <w:ins w:id="40" w:author="david goldhar" w:date="2018-08-31T11:18:00Z">
        <w:r w:rsidR="00D14C30">
          <w:rPr>
            <w:rFonts w:asciiTheme="minorHAnsi" w:hAnsiTheme="minorHAnsi"/>
            <w:sz w:val="28"/>
            <w:szCs w:val="28"/>
          </w:rPr>
          <w:t xml:space="preserve">for </w:t>
        </w:r>
      </w:ins>
      <w:proofErr w:type="spellStart"/>
      <w:r w:rsidRPr="00614767">
        <w:rPr>
          <w:rFonts w:asciiTheme="minorHAnsi" w:hAnsiTheme="minorHAnsi"/>
          <w:sz w:val="28"/>
          <w:szCs w:val="28"/>
        </w:rPr>
        <w:t>Massivit</w:t>
      </w:r>
      <w:proofErr w:type="spellEnd"/>
      <w:r w:rsidRPr="00614767">
        <w:rPr>
          <w:rFonts w:asciiTheme="minorHAnsi" w:hAnsiTheme="minorHAnsi"/>
          <w:sz w:val="28"/>
          <w:szCs w:val="28"/>
        </w:rPr>
        <w:t xml:space="preserve"> prints. </w:t>
      </w:r>
      <w:del w:id="41" w:author="david goldhar" w:date="2018-08-31T11:18:00Z">
        <w:r w:rsidRPr="00614767" w:rsidDel="00D14C30">
          <w:rPr>
            <w:rFonts w:asciiTheme="minorHAnsi" w:hAnsiTheme="minorHAnsi"/>
            <w:sz w:val="28"/>
            <w:szCs w:val="28"/>
          </w:rPr>
          <w:delText xml:space="preserve">The use of </w:delText>
        </w:r>
        <w:r w:rsidR="00445F57" w:rsidDel="00D14C30">
          <w:rPr>
            <w:rFonts w:asciiTheme="minorHAnsi" w:hAnsiTheme="minorHAnsi"/>
            <w:sz w:val="28"/>
            <w:szCs w:val="28"/>
          </w:rPr>
          <w:delText>such</w:delText>
        </w:r>
        <w:r w:rsidRPr="00614767" w:rsidDel="00D14C30">
          <w:rPr>
            <w:rFonts w:asciiTheme="minorHAnsi" w:hAnsiTheme="minorHAnsi"/>
            <w:sz w:val="28"/>
            <w:szCs w:val="28"/>
          </w:rPr>
          <w:delText xml:space="preserve"> </w:delText>
        </w:r>
      </w:del>
      <w:ins w:id="42" w:author="david goldhar" w:date="2018-08-31T11:18:00Z">
        <w:r w:rsidR="00D14C30">
          <w:rPr>
            <w:rFonts w:asciiTheme="minorHAnsi" w:hAnsiTheme="minorHAnsi"/>
            <w:sz w:val="28"/>
            <w:szCs w:val="28"/>
          </w:rPr>
          <w:t xml:space="preserve">These </w:t>
        </w:r>
      </w:ins>
      <w:r w:rsidRPr="00614767">
        <w:rPr>
          <w:rFonts w:asciiTheme="minorHAnsi" w:hAnsiTheme="minorHAnsi"/>
          <w:sz w:val="28"/>
          <w:szCs w:val="28"/>
        </w:rPr>
        <w:t>coating</w:t>
      </w:r>
      <w:ins w:id="43" w:author="david goldhar" w:date="2018-08-31T11:18:00Z">
        <w:r w:rsidR="00D14C30">
          <w:rPr>
            <w:rFonts w:asciiTheme="minorHAnsi" w:hAnsiTheme="minorHAnsi"/>
            <w:sz w:val="28"/>
            <w:szCs w:val="28"/>
          </w:rPr>
          <w:t>s</w:t>
        </w:r>
      </w:ins>
      <w:del w:id="44" w:author="david goldhar" w:date="2018-08-31T11:18:00Z">
        <w:r w:rsidRPr="00614767" w:rsidDel="00D14C30">
          <w:rPr>
            <w:rFonts w:asciiTheme="minorHAnsi" w:hAnsiTheme="minorHAnsi"/>
            <w:sz w:val="28"/>
            <w:szCs w:val="28"/>
          </w:rPr>
          <w:delText xml:space="preserve"> method</w:delText>
        </w:r>
      </w:del>
      <w:r w:rsidRPr="00614767">
        <w:rPr>
          <w:rFonts w:asciiTheme="minorHAnsi" w:hAnsiTheme="minorHAnsi"/>
          <w:sz w:val="28"/>
          <w:szCs w:val="28"/>
        </w:rPr>
        <w:t xml:space="preserve"> </w:t>
      </w:r>
      <w:r w:rsidR="00445F57">
        <w:rPr>
          <w:rFonts w:asciiTheme="minorHAnsi" w:hAnsiTheme="minorHAnsi"/>
          <w:sz w:val="28"/>
          <w:szCs w:val="28"/>
        </w:rPr>
        <w:t>provide</w:t>
      </w:r>
      <w:del w:id="45" w:author="david goldhar" w:date="2018-08-31T11:18:00Z">
        <w:r w:rsidR="00445F57" w:rsidDel="00D14C30">
          <w:rPr>
            <w:rFonts w:asciiTheme="minorHAnsi" w:hAnsiTheme="minorHAnsi"/>
            <w:sz w:val="28"/>
            <w:szCs w:val="28"/>
          </w:rPr>
          <w:delText>s</w:delText>
        </w:r>
      </w:del>
      <w:r w:rsidR="00445F57">
        <w:rPr>
          <w:rFonts w:asciiTheme="minorHAnsi" w:hAnsiTheme="minorHAnsi"/>
          <w:sz w:val="28"/>
          <w:szCs w:val="28"/>
        </w:rPr>
        <w:t xml:space="preserve"> a </w:t>
      </w:r>
      <w:del w:id="46" w:author="david goldhar" w:date="2018-08-31T11:18:00Z">
        <w:r w:rsidR="00445F57" w:rsidDel="00D14C30">
          <w:rPr>
            <w:rFonts w:asciiTheme="minorHAnsi" w:hAnsiTheme="minorHAnsi"/>
            <w:sz w:val="28"/>
            <w:szCs w:val="28"/>
          </w:rPr>
          <w:delText>close-to</w:delText>
        </w:r>
      </w:del>
      <w:ins w:id="47" w:author="david goldhar" w:date="2018-08-31T11:18:00Z">
        <w:r w:rsidR="00D14C30">
          <w:rPr>
            <w:rFonts w:asciiTheme="minorHAnsi" w:hAnsiTheme="minorHAnsi"/>
            <w:sz w:val="28"/>
            <w:szCs w:val="28"/>
          </w:rPr>
          <w:t>near</w:t>
        </w:r>
      </w:ins>
      <w:r w:rsidR="00445F57">
        <w:rPr>
          <w:rFonts w:asciiTheme="minorHAnsi" w:hAnsiTheme="minorHAnsi"/>
          <w:sz w:val="28"/>
          <w:szCs w:val="28"/>
        </w:rPr>
        <w:t>-perfect</w:t>
      </w:r>
      <w:r w:rsidRPr="00614767">
        <w:rPr>
          <w:rFonts w:asciiTheme="minorHAnsi" w:hAnsiTheme="minorHAnsi"/>
          <w:sz w:val="28"/>
          <w:szCs w:val="28"/>
        </w:rPr>
        <w:t xml:space="preserve"> cover</w:t>
      </w:r>
      <w:ins w:id="48" w:author="david goldhar" w:date="2018-08-31T11:18:00Z">
        <w:r w:rsidR="00D14C30">
          <w:rPr>
            <w:rFonts w:asciiTheme="minorHAnsi" w:hAnsiTheme="minorHAnsi"/>
            <w:sz w:val="28"/>
            <w:szCs w:val="28"/>
          </w:rPr>
          <w:t>,</w:t>
        </w:r>
      </w:ins>
      <w:r w:rsidRPr="00614767">
        <w:rPr>
          <w:rFonts w:asciiTheme="minorHAnsi" w:hAnsiTheme="minorHAnsi"/>
          <w:sz w:val="28"/>
          <w:szCs w:val="28"/>
        </w:rPr>
        <w:t xml:space="preserve"> </w:t>
      </w:r>
      <w:r w:rsidR="00445F57">
        <w:rPr>
          <w:rFonts w:asciiTheme="minorHAnsi" w:hAnsiTheme="minorHAnsi"/>
          <w:sz w:val="28"/>
          <w:szCs w:val="28"/>
        </w:rPr>
        <w:t>and</w:t>
      </w:r>
      <w:r w:rsidRPr="00614767">
        <w:rPr>
          <w:rFonts w:asciiTheme="minorHAnsi" w:hAnsiTheme="minorHAnsi"/>
          <w:sz w:val="28"/>
          <w:szCs w:val="28"/>
        </w:rPr>
        <w:t xml:space="preserve"> hide</w:t>
      </w:r>
      <w:del w:id="49" w:author="david goldhar" w:date="2018-08-31T11:18:00Z">
        <w:r w:rsidR="00445F57" w:rsidDel="005A6966">
          <w:rPr>
            <w:rFonts w:asciiTheme="minorHAnsi" w:hAnsiTheme="minorHAnsi"/>
            <w:sz w:val="28"/>
            <w:szCs w:val="28"/>
          </w:rPr>
          <w:delText>s</w:delText>
        </w:r>
      </w:del>
      <w:r w:rsidRPr="00614767">
        <w:rPr>
          <w:rFonts w:asciiTheme="minorHAnsi" w:hAnsiTheme="minorHAnsi"/>
          <w:sz w:val="28"/>
          <w:szCs w:val="28"/>
        </w:rPr>
        <w:t xml:space="preserve"> the print layers, </w:t>
      </w:r>
      <w:ins w:id="50" w:author="david goldhar" w:date="2018-08-31T11:18:00Z">
        <w:r w:rsidR="005A6966">
          <w:rPr>
            <w:rFonts w:asciiTheme="minorHAnsi" w:hAnsiTheme="minorHAnsi"/>
            <w:sz w:val="28"/>
            <w:szCs w:val="28"/>
          </w:rPr>
          <w:t xml:space="preserve">eliminating the </w:t>
        </w:r>
      </w:ins>
      <w:del w:id="51" w:author="david goldhar" w:date="2018-08-31T11:18:00Z">
        <w:r w:rsidRPr="00614767" w:rsidDel="005A6966">
          <w:rPr>
            <w:rFonts w:asciiTheme="minorHAnsi" w:hAnsiTheme="minorHAnsi"/>
            <w:sz w:val="28"/>
            <w:szCs w:val="28"/>
          </w:rPr>
          <w:delText xml:space="preserve">without the </w:delText>
        </w:r>
      </w:del>
      <w:r w:rsidRPr="00614767">
        <w:rPr>
          <w:rFonts w:asciiTheme="minorHAnsi" w:hAnsiTheme="minorHAnsi"/>
          <w:sz w:val="28"/>
          <w:szCs w:val="28"/>
        </w:rPr>
        <w:t>need for prolonged polishing</w:t>
      </w:r>
      <w:ins w:id="52" w:author="david goldhar" w:date="2018-08-31T11:18:00Z">
        <w:r w:rsidR="005A6966">
          <w:rPr>
            <w:rFonts w:asciiTheme="minorHAnsi" w:hAnsiTheme="minorHAnsi"/>
            <w:sz w:val="28"/>
            <w:szCs w:val="28"/>
          </w:rPr>
          <w:t xml:space="preserve"> of the model</w:t>
        </w:r>
      </w:ins>
      <w:r w:rsidRPr="00614767">
        <w:rPr>
          <w:rFonts w:asciiTheme="minorHAnsi" w:hAnsiTheme="minorHAnsi"/>
          <w:sz w:val="28"/>
          <w:szCs w:val="28"/>
        </w:rPr>
        <w:t xml:space="preserve">. In </w:t>
      </w:r>
      <w:del w:id="53" w:author="david goldhar" w:date="2018-08-31T11:23:00Z">
        <w:r w:rsidRPr="00614767" w:rsidDel="005A6966">
          <w:rPr>
            <w:rFonts w:asciiTheme="minorHAnsi" w:hAnsiTheme="minorHAnsi"/>
            <w:sz w:val="28"/>
            <w:szCs w:val="28"/>
          </w:rPr>
          <w:delText>addition</w:delText>
        </w:r>
      </w:del>
      <w:ins w:id="54" w:author="david goldhar" w:date="2018-08-31T11:23:00Z">
        <w:r w:rsidR="005A6966" w:rsidRPr="00614767">
          <w:rPr>
            <w:rFonts w:asciiTheme="minorHAnsi" w:hAnsiTheme="minorHAnsi"/>
            <w:sz w:val="28"/>
            <w:szCs w:val="28"/>
          </w:rPr>
          <w:t>addition,</w:t>
        </w:r>
      </w:ins>
      <w:del w:id="55" w:author="david goldhar" w:date="2018-08-31T11:19:00Z">
        <w:r w:rsidRPr="00614767" w:rsidDel="005A6966">
          <w:rPr>
            <w:rFonts w:asciiTheme="minorHAnsi" w:hAnsiTheme="minorHAnsi"/>
            <w:sz w:val="28"/>
            <w:szCs w:val="28"/>
          </w:rPr>
          <w:delText xml:space="preserve"> to this</w:delText>
        </w:r>
      </w:del>
      <w:del w:id="56" w:author="david goldhar" w:date="2018-08-31T11:23:00Z">
        <w:r w:rsidRPr="00614767" w:rsidDel="005A6966">
          <w:rPr>
            <w:rFonts w:asciiTheme="minorHAnsi" w:hAnsiTheme="minorHAnsi"/>
            <w:sz w:val="28"/>
            <w:szCs w:val="28"/>
          </w:rPr>
          <w:delText>,</w:delText>
        </w:r>
      </w:del>
      <w:r w:rsidRPr="00614767">
        <w:rPr>
          <w:rFonts w:asciiTheme="minorHAnsi" w:hAnsiTheme="minorHAnsi"/>
          <w:sz w:val="28"/>
          <w:szCs w:val="28"/>
        </w:rPr>
        <w:t xml:space="preserve"> </w:t>
      </w:r>
      <w:ins w:id="57" w:author="david goldhar" w:date="2018-08-31T11:19:00Z">
        <w:r w:rsidR="005A6966">
          <w:rPr>
            <w:rFonts w:asciiTheme="minorHAnsi" w:hAnsiTheme="minorHAnsi"/>
            <w:sz w:val="28"/>
            <w:szCs w:val="28"/>
          </w:rPr>
          <w:t xml:space="preserve">applying </w:t>
        </w:r>
      </w:ins>
      <w:del w:id="58" w:author="david goldhar" w:date="2018-08-31T11:19:00Z">
        <w:r w:rsidRPr="00614767" w:rsidDel="005A6966">
          <w:rPr>
            <w:rFonts w:asciiTheme="minorHAnsi" w:hAnsiTheme="minorHAnsi"/>
            <w:sz w:val="28"/>
            <w:szCs w:val="28"/>
          </w:rPr>
          <w:delText xml:space="preserve">coating </w:delText>
        </w:r>
      </w:del>
      <w:r w:rsidRPr="00614767">
        <w:rPr>
          <w:rFonts w:asciiTheme="minorHAnsi" w:hAnsiTheme="minorHAnsi"/>
          <w:sz w:val="28"/>
          <w:szCs w:val="28"/>
        </w:rPr>
        <w:t xml:space="preserve">a </w:t>
      </w:r>
      <w:del w:id="59" w:author="david goldhar" w:date="2018-08-31T11:19:00Z">
        <w:r w:rsidRPr="00614767" w:rsidDel="005A6966">
          <w:rPr>
            <w:rFonts w:asciiTheme="minorHAnsi" w:hAnsiTheme="minorHAnsi"/>
            <w:sz w:val="28"/>
            <w:szCs w:val="28"/>
          </w:rPr>
          <w:delText>model</w:delText>
        </w:r>
        <w:r w:rsidR="00445F57" w:rsidDel="005A6966">
          <w:rPr>
            <w:rFonts w:asciiTheme="minorHAnsi" w:hAnsiTheme="minorHAnsi"/>
            <w:sz w:val="28"/>
            <w:szCs w:val="28"/>
          </w:rPr>
          <w:delText xml:space="preserve"> with</w:delText>
        </w:r>
        <w:r w:rsidRPr="00614767" w:rsidDel="005A6966">
          <w:rPr>
            <w:rFonts w:asciiTheme="minorHAnsi" w:hAnsiTheme="minorHAnsi"/>
            <w:sz w:val="28"/>
            <w:szCs w:val="28"/>
          </w:rPr>
          <w:delText xml:space="preserve"> </w:delText>
        </w:r>
      </w:del>
      <w:r w:rsidR="00510A5C" w:rsidRPr="00614767">
        <w:rPr>
          <w:rFonts w:asciiTheme="minorHAnsi" w:hAnsiTheme="minorHAnsi"/>
          <w:sz w:val="28"/>
          <w:szCs w:val="28"/>
        </w:rPr>
        <w:t>hot coating</w:t>
      </w:r>
      <w:r w:rsidR="00445F57">
        <w:rPr>
          <w:rFonts w:asciiTheme="minorHAnsi" w:hAnsiTheme="minorHAnsi"/>
          <w:sz w:val="28"/>
          <w:szCs w:val="28"/>
        </w:rPr>
        <w:t xml:space="preserve"> </w:t>
      </w:r>
      <w:ins w:id="60" w:author="david goldhar" w:date="2018-08-31T11:19:00Z">
        <w:r w:rsidR="005A6966">
          <w:rPr>
            <w:rFonts w:asciiTheme="minorHAnsi" w:hAnsiTheme="minorHAnsi"/>
            <w:sz w:val="28"/>
            <w:szCs w:val="28"/>
          </w:rPr>
          <w:t xml:space="preserve">to a model </w:t>
        </w:r>
      </w:ins>
      <w:r w:rsidRPr="00614767">
        <w:rPr>
          <w:rFonts w:asciiTheme="minorHAnsi" w:hAnsiTheme="minorHAnsi"/>
          <w:sz w:val="28"/>
          <w:szCs w:val="28"/>
        </w:rPr>
        <w:t>improve</w:t>
      </w:r>
      <w:r w:rsidR="00445F57">
        <w:rPr>
          <w:rFonts w:asciiTheme="minorHAnsi" w:hAnsiTheme="minorHAnsi"/>
          <w:sz w:val="28"/>
          <w:szCs w:val="28"/>
        </w:rPr>
        <w:t>s</w:t>
      </w:r>
      <w:r w:rsidRPr="00614767">
        <w:rPr>
          <w:rFonts w:asciiTheme="minorHAnsi" w:hAnsiTheme="minorHAnsi"/>
          <w:sz w:val="28"/>
          <w:szCs w:val="28"/>
        </w:rPr>
        <w:t xml:space="preserve"> its durability</w:t>
      </w:r>
      <w:ins w:id="61" w:author="david goldhar" w:date="2018-08-31T11:19:00Z">
        <w:r w:rsidR="005A6966">
          <w:rPr>
            <w:rFonts w:asciiTheme="minorHAnsi" w:hAnsiTheme="minorHAnsi"/>
            <w:sz w:val="28"/>
            <w:szCs w:val="28"/>
          </w:rPr>
          <w:t>.</w:t>
        </w:r>
      </w:ins>
      <w:del w:id="62" w:author="david goldhar" w:date="2018-08-31T11:19:00Z">
        <w:r w:rsidRPr="00614767" w:rsidDel="005A6966">
          <w:rPr>
            <w:rFonts w:asciiTheme="minorHAnsi" w:hAnsiTheme="minorHAnsi"/>
            <w:sz w:val="28"/>
            <w:szCs w:val="28"/>
          </w:rPr>
          <w:delText xml:space="preserve"> to external conditions</w:delText>
        </w:r>
        <w:r w:rsidR="00445F57" w:rsidDel="005A6966">
          <w:rPr>
            <w:rFonts w:asciiTheme="minorHAnsi" w:hAnsiTheme="minorHAnsi"/>
            <w:sz w:val="28"/>
            <w:szCs w:val="28"/>
          </w:rPr>
          <w:delText>;</w:delText>
        </w:r>
      </w:del>
      <w:r w:rsidR="00DC7C6F" w:rsidRPr="00614767">
        <w:rPr>
          <w:rFonts w:asciiTheme="minorHAnsi" w:hAnsiTheme="minorHAnsi"/>
          <w:sz w:val="28"/>
          <w:szCs w:val="28"/>
        </w:rPr>
        <w:t xml:space="preserve"> </w:t>
      </w:r>
      <w:ins w:id="63" w:author="david goldhar" w:date="2018-08-31T11:20:00Z">
        <w:r w:rsidR="005A6966">
          <w:rPr>
            <w:rFonts w:asciiTheme="minorHAnsi" w:hAnsiTheme="minorHAnsi"/>
            <w:sz w:val="28"/>
            <w:szCs w:val="28"/>
          </w:rPr>
          <w:t>D</w:t>
        </w:r>
      </w:ins>
      <w:del w:id="64" w:author="david goldhar" w:date="2018-08-31T11:20:00Z">
        <w:r w:rsidR="00445F57" w:rsidDel="005A6966">
          <w:rPr>
            <w:rFonts w:asciiTheme="minorHAnsi" w:hAnsiTheme="minorHAnsi"/>
            <w:sz w:val="28"/>
            <w:szCs w:val="28"/>
          </w:rPr>
          <w:delText>d</w:delText>
        </w:r>
      </w:del>
      <w:r w:rsidR="00DC7C6F" w:rsidRPr="00614767">
        <w:rPr>
          <w:rFonts w:asciiTheme="minorHAnsi" w:hAnsiTheme="minorHAnsi"/>
          <w:sz w:val="28"/>
          <w:szCs w:val="28"/>
        </w:rPr>
        <w:t>epend</w:t>
      </w:r>
      <w:r w:rsidR="00445F57">
        <w:rPr>
          <w:rFonts w:asciiTheme="minorHAnsi" w:hAnsiTheme="minorHAnsi"/>
          <w:sz w:val="28"/>
          <w:szCs w:val="28"/>
        </w:rPr>
        <w:t>ing</w:t>
      </w:r>
      <w:r w:rsidR="00DC7C6F" w:rsidRPr="00614767">
        <w:rPr>
          <w:rFonts w:asciiTheme="minorHAnsi" w:hAnsiTheme="minorHAnsi"/>
          <w:sz w:val="28"/>
          <w:szCs w:val="28"/>
        </w:rPr>
        <w:t xml:space="preserve"> on the </w:t>
      </w:r>
      <w:del w:id="65" w:author="david goldhar" w:date="2018-08-31T11:20:00Z">
        <w:r w:rsidR="00DC7C6F" w:rsidRPr="00614767" w:rsidDel="005A6966">
          <w:rPr>
            <w:rFonts w:asciiTheme="minorHAnsi" w:hAnsiTheme="minorHAnsi"/>
            <w:sz w:val="28"/>
            <w:szCs w:val="28"/>
          </w:rPr>
          <w:delText xml:space="preserve">type of </w:delText>
        </w:r>
      </w:del>
      <w:r w:rsidR="00DC7C6F" w:rsidRPr="00614767">
        <w:rPr>
          <w:rFonts w:asciiTheme="minorHAnsi" w:hAnsiTheme="minorHAnsi"/>
          <w:sz w:val="28"/>
          <w:szCs w:val="28"/>
        </w:rPr>
        <w:t>material,</w:t>
      </w:r>
      <w:r w:rsidRPr="00614767">
        <w:rPr>
          <w:rFonts w:asciiTheme="minorHAnsi" w:hAnsiTheme="minorHAnsi"/>
          <w:sz w:val="28"/>
          <w:szCs w:val="28"/>
        </w:rPr>
        <w:t xml:space="preserve"> it </w:t>
      </w:r>
      <w:r w:rsidR="00445F57">
        <w:rPr>
          <w:rFonts w:asciiTheme="minorHAnsi" w:hAnsiTheme="minorHAnsi"/>
          <w:sz w:val="28"/>
          <w:szCs w:val="28"/>
        </w:rPr>
        <w:t>can</w:t>
      </w:r>
      <w:r w:rsidRPr="00614767">
        <w:rPr>
          <w:rFonts w:asciiTheme="minorHAnsi" w:hAnsiTheme="minorHAnsi"/>
          <w:sz w:val="28"/>
          <w:szCs w:val="28"/>
        </w:rPr>
        <w:t xml:space="preserve"> make </w:t>
      </w:r>
      <w:ins w:id="66" w:author="david goldhar" w:date="2018-08-31T11:20:00Z">
        <w:r w:rsidR="005A6966">
          <w:rPr>
            <w:rFonts w:asciiTheme="minorHAnsi" w:hAnsiTheme="minorHAnsi"/>
            <w:sz w:val="28"/>
            <w:szCs w:val="28"/>
          </w:rPr>
          <w:t xml:space="preserve">the model </w:t>
        </w:r>
      </w:ins>
      <w:del w:id="67" w:author="david goldhar" w:date="2018-08-31T11:20:00Z">
        <w:r w:rsidRPr="00614767" w:rsidDel="005A6966">
          <w:rPr>
            <w:rFonts w:asciiTheme="minorHAnsi" w:hAnsiTheme="minorHAnsi"/>
            <w:sz w:val="28"/>
            <w:szCs w:val="28"/>
          </w:rPr>
          <w:delText xml:space="preserve">it </w:delText>
        </w:r>
      </w:del>
      <w:r w:rsidRPr="00614767">
        <w:rPr>
          <w:rFonts w:asciiTheme="minorHAnsi" w:hAnsiTheme="minorHAnsi"/>
          <w:sz w:val="28"/>
          <w:szCs w:val="28"/>
        </w:rPr>
        <w:t>less brittle</w:t>
      </w:r>
      <w:ins w:id="68" w:author="david goldhar" w:date="2018-08-31T11:20:00Z">
        <w:r w:rsidR="005A6966">
          <w:rPr>
            <w:rFonts w:asciiTheme="minorHAnsi" w:hAnsiTheme="minorHAnsi"/>
            <w:sz w:val="28"/>
            <w:szCs w:val="28"/>
          </w:rPr>
          <w:t>,</w:t>
        </w:r>
      </w:ins>
      <w:r w:rsidRPr="00614767">
        <w:rPr>
          <w:rFonts w:asciiTheme="minorHAnsi" w:hAnsiTheme="minorHAnsi"/>
          <w:sz w:val="28"/>
          <w:szCs w:val="28"/>
        </w:rPr>
        <w:t xml:space="preserve"> and improve </w:t>
      </w:r>
      <w:ins w:id="69" w:author="david goldhar" w:date="2018-08-31T11:20:00Z">
        <w:r w:rsidR="005A6966">
          <w:rPr>
            <w:rFonts w:asciiTheme="minorHAnsi" w:hAnsiTheme="minorHAnsi"/>
            <w:sz w:val="28"/>
            <w:szCs w:val="28"/>
          </w:rPr>
          <w:t xml:space="preserve">its </w:t>
        </w:r>
      </w:ins>
      <w:r w:rsidRPr="00614767">
        <w:rPr>
          <w:rFonts w:asciiTheme="minorHAnsi" w:hAnsiTheme="minorHAnsi"/>
          <w:sz w:val="28"/>
          <w:szCs w:val="28"/>
        </w:rPr>
        <w:t>fire resistance.</w:t>
      </w:r>
      <w:r w:rsidR="00DC7C6F" w:rsidRPr="00614767">
        <w:rPr>
          <w:rFonts w:asciiTheme="minorHAnsi" w:hAnsiTheme="minorHAnsi"/>
          <w:sz w:val="28"/>
          <w:szCs w:val="28"/>
        </w:rPr>
        <w:t xml:space="preserve"> Some </w:t>
      </w:r>
      <w:ins w:id="70" w:author="david goldhar" w:date="2018-08-31T11:20:00Z">
        <w:r w:rsidR="005A6966">
          <w:rPr>
            <w:rFonts w:asciiTheme="minorHAnsi" w:hAnsiTheme="minorHAnsi"/>
            <w:sz w:val="28"/>
            <w:szCs w:val="28"/>
          </w:rPr>
          <w:t>h</w:t>
        </w:r>
      </w:ins>
      <w:del w:id="71" w:author="david goldhar" w:date="2018-08-31T11:20:00Z">
        <w:r w:rsidR="00DC7C6F" w:rsidRPr="00614767" w:rsidDel="005A6966">
          <w:rPr>
            <w:rFonts w:asciiTheme="minorHAnsi" w:hAnsiTheme="minorHAnsi"/>
            <w:sz w:val="28"/>
            <w:szCs w:val="28"/>
          </w:rPr>
          <w:delText>H</w:delText>
        </w:r>
      </w:del>
      <w:r w:rsidR="00DC7C6F" w:rsidRPr="00614767">
        <w:rPr>
          <w:rFonts w:asciiTheme="minorHAnsi" w:hAnsiTheme="minorHAnsi"/>
          <w:sz w:val="28"/>
          <w:szCs w:val="28"/>
        </w:rPr>
        <w:t>ot coatings, especially flexible</w:t>
      </w:r>
      <w:ins w:id="72" w:author="david goldhar" w:date="2018-08-31T11:20:00Z">
        <w:r w:rsidR="005A6966">
          <w:rPr>
            <w:rFonts w:asciiTheme="minorHAnsi" w:hAnsiTheme="minorHAnsi"/>
            <w:sz w:val="28"/>
            <w:szCs w:val="28"/>
          </w:rPr>
          <w:t xml:space="preserve"> </w:t>
        </w:r>
      </w:ins>
      <w:del w:id="73" w:author="david goldhar" w:date="2018-08-31T11:20:00Z">
        <w:r w:rsidR="00DC7C6F" w:rsidRPr="00614767" w:rsidDel="005A6966">
          <w:rPr>
            <w:rFonts w:asciiTheme="minorHAnsi" w:hAnsiTheme="minorHAnsi"/>
            <w:sz w:val="28"/>
            <w:szCs w:val="28"/>
          </w:rPr>
          <w:delText>-</w:delText>
        </w:r>
      </w:del>
      <w:r w:rsidR="00DC7C6F" w:rsidRPr="00614767">
        <w:rPr>
          <w:rFonts w:asciiTheme="minorHAnsi" w:hAnsiTheme="minorHAnsi"/>
          <w:sz w:val="28"/>
          <w:szCs w:val="28"/>
        </w:rPr>
        <w:t>hot</w:t>
      </w:r>
      <w:del w:id="74" w:author="david goldhar" w:date="2018-08-31T11:20:00Z">
        <w:r w:rsidR="00DC7C6F" w:rsidRPr="00614767" w:rsidDel="005A6966">
          <w:rPr>
            <w:rFonts w:asciiTheme="minorHAnsi" w:hAnsiTheme="minorHAnsi"/>
            <w:sz w:val="28"/>
            <w:szCs w:val="28"/>
          </w:rPr>
          <w:delText>-</w:delText>
        </w:r>
      </w:del>
      <w:ins w:id="75" w:author="david goldhar" w:date="2018-08-31T11:20:00Z">
        <w:r w:rsidR="005A6966">
          <w:rPr>
            <w:rFonts w:asciiTheme="minorHAnsi" w:hAnsiTheme="minorHAnsi"/>
            <w:sz w:val="28"/>
            <w:szCs w:val="28"/>
          </w:rPr>
          <w:t xml:space="preserve"> </w:t>
        </w:r>
      </w:ins>
      <w:r w:rsidR="00DC7C6F" w:rsidRPr="00614767">
        <w:rPr>
          <w:rFonts w:asciiTheme="minorHAnsi" w:hAnsiTheme="minorHAnsi"/>
          <w:sz w:val="28"/>
          <w:szCs w:val="28"/>
        </w:rPr>
        <w:t>polyuria, will</w:t>
      </w:r>
      <w:r w:rsidR="00445F57">
        <w:rPr>
          <w:rFonts w:asciiTheme="minorHAnsi" w:hAnsiTheme="minorHAnsi"/>
          <w:sz w:val="28"/>
          <w:szCs w:val="28"/>
        </w:rPr>
        <w:t xml:space="preserve"> </w:t>
      </w:r>
      <w:del w:id="76" w:author="david goldhar" w:date="2018-08-31T11:20:00Z">
        <w:r w:rsidR="00445F57" w:rsidDel="005A6966">
          <w:rPr>
            <w:rFonts w:asciiTheme="minorHAnsi" w:hAnsiTheme="minorHAnsi"/>
            <w:sz w:val="28"/>
            <w:szCs w:val="28"/>
          </w:rPr>
          <w:delText xml:space="preserve">turn </w:delText>
        </w:r>
      </w:del>
      <w:ins w:id="77" w:author="david goldhar" w:date="2018-08-31T11:20:00Z">
        <w:r w:rsidR="005A6966">
          <w:rPr>
            <w:rFonts w:asciiTheme="minorHAnsi" w:hAnsiTheme="minorHAnsi"/>
            <w:sz w:val="28"/>
            <w:szCs w:val="28"/>
          </w:rPr>
          <w:t xml:space="preserve">make </w:t>
        </w:r>
      </w:ins>
      <w:r w:rsidR="00445F57">
        <w:rPr>
          <w:rFonts w:asciiTheme="minorHAnsi" w:hAnsiTheme="minorHAnsi"/>
          <w:sz w:val="28"/>
          <w:szCs w:val="28"/>
        </w:rPr>
        <w:t xml:space="preserve">the model </w:t>
      </w:r>
      <w:del w:id="78" w:author="david goldhar" w:date="2018-08-31T11:27:00Z">
        <w:r w:rsidR="00445F57" w:rsidDel="001E3F43">
          <w:rPr>
            <w:rFonts w:asciiTheme="minorHAnsi" w:hAnsiTheme="minorHAnsi"/>
            <w:sz w:val="28"/>
            <w:szCs w:val="28"/>
          </w:rPr>
          <w:delText>to</w:delText>
        </w:r>
        <w:r w:rsidR="00DC7C6F" w:rsidRPr="00614767" w:rsidDel="001E3F43">
          <w:rPr>
            <w:rFonts w:asciiTheme="minorHAnsi" w:hAnsiTheme="minorHAnsi"/>
            <w:sz w:val="28"/>
            <w:szCs w:val="28"/>
          </w:rPr>
          <w:delText xml:space="preserve"> </w:delText>
        </w:r>
      </w:del>
      <w:r w:rsidR="00DC7C6F" w:rsidRPr="00614767">
        <w:rPr>
          <w:rFonts w:asciiTheme="minorHAnsi" w:hAnsiTheme="minorHAnsi"/>
          <w:sz w:val="28"/>
          <w:szCs w:val="28"/>
        </w:rPr>
        <w:t>virtually unbreakable.</w:t>
      </w:r>
    </w:p>
    <w:p w14:paraId="5F4783F4" w14:textId="2DB6C5EE" w:rsidR="00DC7C6F" w:rsidRPr="00614767" w:rsidRDefault="00DC7C6F" w:rsidP="00DC7C6F">
      <w:pPr>
        <w:pStyle w:val="smallletterstyle"/>
        <w:spacing w:before="0" w:after="0" w:line="240" w:lineRule="auto"/>
        <w:rPr>
          <w:rFonts w:asciiTheme="minorHAnsi" w:hAnsiTheme="minorHAnsi"/>
          <w:sz w:val="28"/>
          <w:szCs w:val="28"/>
        </w:rPr>
      </w:pPr>
      <w:r w:rsidRPr="00614767">
        <w:rPr>
          <w:rFonts w:asciiTheme="minorHAnsi" w:hAnsiTheme="minorHAnsi"/>
          <w:sz w:val="28"/>
          <w:szCs w:val="28"/>
        </w:rPr>
        <w:t xml:space="preserve">This guide will </w:t>
      </w:r>
      <w:ins w:id="79" w:author="david goldhar" w:date="2018-08-31T11:21:00Z">
        <w:r w:rsidR="005A6966">
          <w:rPr>
            <w:rFonts w:asciiTheme="minorHAnsi" w:hAnsiTheme="minorHAnsi"/>
            <w:sz w:val="28"/>
            <w:szCs w:val="28"/>
          </w:rPr>
          <w:t xml:space="preserve">demonstrate how to apply a hot coating using </w:t>
        </w:r>
      </w:ins>
      <w:del w:id="80" w:author="david goldhar" w:date="2018-08-31T11:21:00Z">
        <w:r w:rsidR="00445F57" w:rsidDel="005A6966">
          <w:rPr>
            <w:rFonts w:asciiTheme="minorHAnsi" w:hAnsiTheme="minorHAnsi"/>
            <w:sz w:val="28"/>
            <w:szCs w:val="28"/>
          </w:rPr>
          <w:delText xml:space="preserve">use </w:delText>
        </w:r>
      </w:del>
      <w:r w:rsidRPr="00614767">
        <w:rPr>
          <w:rFonts w:asciiTheme="minorHAnsi" w:hAnsiTheme="minorHAnsi"/>
          <w:sz w:val="28"/>
          <w:szCs w:val="28"/>
        </w:rPr>
        <w:t xml:space="preserve">two </w:t>
      </w:r>
      <w:r w:rsidR="00445F57">
        <w:rPr>
          <w:rFonts w:asciiTheme="minorHAnsi" w:hAnsiTheme="minorHAnsi"/>
          <w:sz w:val="28"/>
          <w:szCs w:val="28"/>
        </w:rPr>
        <w:t xml:space="preserve">specific </w:t>
      </w:r>
      <w:r w:rsidRPr="00614767">
        <w:rPr>
          <w:rFonts w:asciiTheme="minorHAnsi" w:hAnsiTheme="minorHAnsi"/>
          <w:sz w:val="28"/>
          <w:szCs w:val="28"/>
        </w:rPr>
        <w:t>products</w:t>
      </w:r>
      <w:ins w:id="81" w:author="david goldhar" w:date="2018-08-31T11:21:00Z">
        <w:r w:rsidR="005A6966">
          <w:rPr>
            <w:rFonts w:asciiTheme="minorHAnsi" w:hAnsiTheme="minorHAnsi"/>
            <w:sz w:val="28"/>
            <w:szCs w:val="28"/>
          </w:rPr>
          <w:t>,</w:t>
        </w:r>
      </w:ins>
      <w:r w:rsidR="00445F57">
        <w:rPr>
          <w:rFonts w:asciiTheme="minorHAnsi" w:hAnsiTheme="minorHAnsi"/>
          <w:sz w:val="28"/>
          <w:szCs w:val="28"/>
        </w:rPr>
        <w:t xml:space="preserve"> </w:t>
      </w:r>
      <w:del w:id="82" w:author="david goldhar" w:date="2018-08-31T11:21:00Z">
        <w:r w:rsidR="00445F57" w:rsidDel="005A6966">
          <w:rPr>
            <w:rFonts w:asciiTheme="minorHAnsi" w:hAnsiTheme="minorHAnsi"/>
            <w:sz w:val="28"/>
            <w:szCs w:val="28"/>
          </w:rPr>
          <w:delText>for demonstrating the operation of applying hot coating</w:delText>
        </w:r>
        <w:r w:rsidR="00445F57" w:rsidRPr="00614767" w:rsidDel="005A6966">
          <w:rPr>
            <w:rFonts w:asciiTheme="minorHAnsi" w:hAnsiTheme="minorHAnsi"/>
            <w:sz w:val="28"/>
            <w:szCs w:val="28"/>
          </w:rPr>
          <w:delText xml:space="preserve"> </w:delText>
        </w:r>
      </w:del>
      <w:r w:rsidR="00445F57" w:rsidRPr="00614767">
        <w:rPr>
          <w:rFonts w:asciiTheme="minorHAnsi" w:hAnsiTheme="minorHAnsi"/>
          <w:sz w:val="28"/>
          <w:szCs w:val="28"/>
        </w:rPr>
        <w:t>but</w:t>
      </w:r>
      <w:r w:rsidRPr="00614767">
        <w:rPr>
          <w:rFonts w:asciiTheme="minorHAnsi" w:hAnsiTheme="minorHAnsi"/>
          <w:sz w:val="28"/>
          <w:szCs w:val="28"/>
        </w:rPr>
        <w:t xml:space="preserve"> </w:t>
      </w:r>
      <w:ins w:id="83" w:author="david goldhar" w:date="2018-08-31T11:21:00Z">
        <w:r w:rsidR="005A6966">
          <w:rPr>
            <w:rFonts w:asciiTheme="minorHAnsi" w:hAnsiTheme="minorHAnsi"/>
            <w:sz w:val="28"/>
            <w:szCs w:val="28"/>
          </w:rPr>
          <w:t xml:space="preserve">it </w:t>
        </w:r>
      </w:ins>
      <w:r w:rsidR="00445F57">
        <w:rPr>
          <w:rFonts w:asciiTheme="minorHAnsi" w:hAnsiTheme="minorHAnsi"/>
          <w:sz w:val="28"/>
          <w:szCs w:val="28"/>
        </w:rPr>
        <w:t>is</w:t>
      </w:r>
      <w:r w:rsidRPr="00614767">
        <w:rPr>
          <w:rFonts w:asciiTheme="minorHAnsi" w:hAnsiTheme="minorHAnsi"/>
          <w:sz w:val="28"/>
          <w:szCs w:val="28"/>
        </w:rPr>
        <w:t xml:space="preserve"> </w:t>
      </w:r>
      <w:ins w:id="84" w:author="david goldhar" w:date="2018-08-31T11:21:00Z">
        <w:r w:rsidR="005A6966">
          <w:rPr>
            <w:rFonts w:asciiTheme="minorHAnsi" w:hAnsiTheme="minorHAnsi"/>
            <w:sz w:val="28"/>
            <w:szCs w:val="28"/>
          </w:rPr>
          <w:t xml:space="preserve">also </w:t>
        </w:r>
      </w:ins>
      <w:r w:rsidRPr="00614767">
        <w:rPr>
          <w:rFonts w:asciiTheme="minorHAnsi" w:hAnsiTheme="minorHAnsi"/>
          <w:sz w:val="28"/>
          <w:szCs w:val="28"/>
        </w:rPr>
        <w:t>valid for a wide range of similar materials</w:t>
      </w:r>
      <w:r w:rsidR="00445F57">
        <w:rPr>
          <w:rFonts w:asciiTheme="minorHAnsi" w:hAnsiTheme="minorHAnsi"/>
          <w:sz w:val="28"/>
          <w:szCs w:val="28"/>
        </w:rPr>
        <w:t xml:space="preserve">. The specific materials </w:t>
      </w:r>
      <w:del w:id="85" w:author="david goldhar" w:date="2018-08-31T11:22:00Z">
        <w:r w:rsidR="00445F57" w:rsidDel="005A6966">
          <w:rPr>
            <w:rFonts w:asciiTheme="minorHAnsi" w:hAnsiTheme="minorHAnsi"/>
            <w:sz w:val="28"/>
            <w:szCs w:val="28"/>
          </w:rPr>
          <w:delText xml:space="preserve">that are </w:delText>
        </w:r>
      </w:del>
      <w:r w:rsidR="00445F57">
        <w:rPr>
          <w:rFonts w:asciiTheme="minorHAnsi" w:hAnsiTheme="minorHAnsi"/>
          <w:sz w:val="28"/>
          <w:szCs w:val="28"/>
        </w:rPr>
        <w:t>used in this document are:</w:t>
      </w:r>
    </w:p>
    <w:p w14:paraId="559E1C61" w14:textId="701C38DD" w:rsidR="00490E59" w:rsidRPr="00614767" w:rsidRDefault="00DC7C6F" w:rsidP="00445F57">
      <w:pPr>
        <w:pStyle w:val="smallletterstyle"/>
        <w:numPr>
          <w:ilvl w:val="0"/>
          <w:numId w:val="18"/>
        </w:numPr>
        <w:spacing w:before="0" w:after="0" w:line="240" w:lineRule="auto"/>
        <w:rPr>
          <w:rFonts w:asciiTheme="minorHAnsi" w:hAnsiTheme="minorHAnsi"/>
          <w:sz w:val="28"/>
          <w:szCs w:val="28"/>
        </w:rPr>
      </w:pPr>
      <w:proofErr w:type="spellStart"/>
      <w:r w:rsidRPr="00614767">
        <w:rPr>
          <w:rFonts w:asciiTheme="minorHAnsi" w:hAnsiTheme="minorHAnsi"/>
          <w:sz w:val="28"/>
          <w:szCs w:val="28"/>
        </w:rPr>
        <w:t>EasyFlo</w:t>
      </w:r>
      <w:proofErr w:type="spellEnd"/>
      <w:r w:rsidRPr="00614767">
        <w:rPr>
          <w:rFonts w:asciiTheme="minorHAnsi" w:hAnsiTheme="minorHAnsi"/>
          <w:sz w:val="28"/>
          <w:szCs w:val="28"/>
        </w:rPr>
        <w:t xml:space="preserve"> Spray FR- by </w:t>
      </w:r>
      <w:proofErr w:type="spellStart"/>
      <w:r w:rsidRPr="00614767">
        <w:rPr>
          <w:rFonts w:asciiTheme="minorHAnsi" w:hAnsiTheme="minorHAnsi"/>
          <w:sz w:val="28"/>
          <w:szCs w:val="28"/>
        </w:rPr>
        <w:t>polytek</w:t>
      </w:r>
      <w:proofErr w:type="spellEnd"/>
      <w:r w:rsidR="009E1EA1" w:rsidRPr="00614767">
        <w:rPr>
          <w:rFonts w:asciiTheme="minorHAnsi" w:hAnsiTheme="minorHAnsi"/>
          <w:sz w:val="28"/>
          <w:szCs w:val="28"/>
        </w:rPr>
        <w:t>,</w:t>
      </w:r>
      <w:r w:rsidRPr="00614767">
        <w:rPr>
          <w:rFonts w:asciiTheme="minorHAnsi" w:hAnsiTheme="minorHAnsi"/>
          <w:sz w:val="28"/>
          <w:szCs w:val="28"/>
        </w:rPr>
        <w:t xml:space="preserve"> </w:t>
      </w:r>
      <w:ins w:id="86" w:author="david goldhar" w:date="2018-08-31T11:22:00Z">
        <w:r w:rsidR="005A6966">
          <w:rPr>
            <w:rFonts w:asciiTheme="minorHAnsi" w:hAnsiTheme="minorHAnsi"/>
            <w:sz w:val="28"/>
            <w:szCs w:val="28"/>
          </w:rPr>
          <w:t xml:space="preserve">an </w:t>
        </w:r>
      </w:ins>
      <w:del w:id="87" w:author="david goldhar" w:date="2018-08-31T11:22:00Z">
        <w:r w:rsidRPr="00614767" w:rsidDel="005A6966">
          <w:rPr>
            <w:rFonts w:asciiTheme="minorHAnsi" w:hAnsiTheme="minorHAnsi"/>
            <w:sz w:val="28"/>
            <w:szCs w:val="28"/>
          </w:rPr>
          <w:delText xml:space="preserve">as an example </w:delText>
        </w:r>
      </w:del>
      <w:ins w:id="88" w:author="david goldhar" w:date="2018-08-31T11:22:00Z">
        <w:r w:rsidR="005A6966">
          <w:rPr>
            <w:rFonts w:asciiTheme="minorHAnsi" w:hAnsiTheme="minorHAnsi"/>
            <w:sz w:val="28"/>
            <w:szCs w:val="28"/>
          </w:rPr>
          <w:t xml:space="preserve">type </w:t>
        </w:r>
      </w:ins>
      <w:del w:id="89" w:author="david goldhar" w:date="2018-08-31T11:22:00Z">
        <w:r w:rsidRPr="00614767" w:rsidDel="005A6966">
          <w:rPr>
            <w:rFonts w:asciiTheme="minorHAnsi" w:hAnsiTheme="minorHAnsi"/>
            <w:sz w:val="28"/>
            <w:szCs w:val="28"/>
          </w:rPr>
          <w:delText xml:space="preserve">for </w:delText>
        </w:r>
      </w:del>
      <w:ins w:id="90" w:author="david goldhar" w:date="2018-08-31T11:22:00Z">
        <w:r w:rsidR="005A6966">
          <w:rPr>
            <w:rFonts w:asciiTheme="minorHAnsi" w:hAnsiTheme="minorHAnsi"/>
            <w:sz w:val="28"/>
            <w:szCs w:val="28"/>
          </w:rPr>
          <w:t xml:space="preserve">of </w:t>
        </w:r>
      </w:ins>
      <w:r w:rsidRPr="00445F57">
        <w:rPr>
          <w:rFonts w:asciiTheme="minorHAnsi" w:hAnsiTheme="minorHAnsi"/>
          <w:b/>
          <w:bCs/>
          <w:sz w:val="28"/>
          <w:szCs w:val="28"/>
        </w:rPr>
        <w:t>Hot</w:t>
      </w:r>
      <w:r w:rsidR="00254CA4" w:rsidRPr="00445F57">
        <w:rPr>
          <w:rFonts w:asciiTheme="minorHAnsi" w:hAnsiTheme="minorHAnsi"/>
          <w:b/>
          <w:bCs/>
          <w:sz w:val="28"/>
          <w:szCs w:val="28"/>
        </w:rPr>
        <w:t xml:space="preserve"> rigid</w:t>
      </w:r>
      <w:r w:rsidR="00490E59" w:rsidRPr="00445F57">
        <w:rPr>
          <w:rFonts w:asciiTheme="minorHAnsi" w:hAnsiTheme="minorHAnsi"/>
          <w:b/>
          <w:bCs/>
          <w:sz w:val="28"/>
          <w:szCs w:val="28"/>
        </w:rPr>
        <w:t xml:space="preserve"> polyurethane</w:t>
      </w:r>
    </w:p>
    <w:p w14:paraId="2DB38EEE" w14:textId="134EC300" w:rsidR="00EC6A87" w:rsidRPr="00614767" w:rsidRDefault="009E1EA1" w:rsidP="00445F57">
      <w:pPr>
        <w:pStyle w:val="smallletterstyle"/>
        <w:numPr>
          <w:ilvl w:val="0"/>
          <w:numId w:val="18"/>
        </w:numPr>
        <w:spacing w:before="0" w:after="0" w:line="240" w:lineRule="auto"/>
        <w:rPr>
          <w:rFonts w:asciiTheme="minorHAnsi" w:hAnsiTheme="minorHAnsi"/>
          <w:sz w:val="28"/>
          <w:szCs w:val="28"/>
        </w:rPr>
      </w:pPr>
      <w:r w:rsidRPr="00614767">
        <w:rPr>
          <w:rFonts w:asciiTheme="minorHAnsi" w:hAnsiTheme="minorHAnsi"/>
          <w:sz w:val="28"/>
          <w:szCs w:val="28"/>
        </w:rPr>
        <w:t>X</w:t>
      </w:r>
      <w:r w:rsidR="00254CA4" w:rsidRPr="00614767">
        <w:rPr>
          <w:rFonts w:asciiTheme="minorHAnsi" w:hAnsiTheme="minorHAnsi"/>
          <w:sz w:val="28"/>
          <w:szCs w:val="28"/>
        </w:rPr>
        <w:t>S</w:t>
      </w:r>
      <w:r w:rsidRPr="00614767">
        <w:rPr>
          <w:rFonts w:asciiTheme="minorHAnsi" w:hAnsiTheme="minorHAnsi"/>
          <w:sz w:val="28"/>
          <w:szCs w:val="28"/>
        </w:rPr>
        <w:t xml:space="preserve"> 350 – by line-x, </w:t>
      </w:r>
      <w:del w:id="91" w:author="david goldhar" w:date="2018-08-31T11:22:00Z">
        <w:r w:rsidRPr="00614767" w:rsidDel="005A6966">
          <w:rPr>
            <w:rFonts w:asciiTheme="minorHAnsi" w:hAnsiTheme="minorHAnsi"/>
            <w:sz w:val="28"/>
            <w:szCs w:val="28"/>
          </w:rPr>
          <w:delText xml:space="preserve">as an example for </w:delText>
        </w:r>
      </w:del>
      <w:ins w:id="92" w:author="david goldhar" w:date="2018-08-31T11:22:00Z">
        <w:r w:rsidR="005A6966">
          <w:rPr>
            <w:rFonts w:asciiTheme="minorHAnsi" w:hAnsiTheme="minorHAnsi"/>
            <w:sz w:val="28"/>
            <w:szCs w:val="28"/>
          </w:rPr>
          <w:t xml:space="preserve">a type </w:t>
        </w:r>
        <w:proofErr w:type="spellStart"/>
        <w:r w:rsidR="005A6966">
          <w:rPr>
            <w:rFonts w:asciiTheme="minorHAnsi" w:hAnsiTheme="minorHAnsi"/>
            <w:sz w:val="28"/>
            <w:szCs w:val="28"/>
          </w:rPr>
          <w:t>of</w:t>
        </w:r>
      </w:ins>
      <w:r w:rsidRPr="00445F57">
        <w:rPr>
          <w:rFonts w:asciiTheme="minorHAnsi" w:hAnsiTheme="minorHAnsi"/>
          <w:b/>
          <w:bCs/>
          <w:sz w:val="28"/>
          <w:szCs w:val="28"/>
        </w:rPr>
        <w:t>Hot</w:t>
      </w:r>
      <w:proofErr w:type="spellEnd"/>
      <w:r w:rsidRPr="00445F57">
        <w:rPr>
          <w:rFonts w:asciiTheme="minorHAnsi" w:hAnsiTheme="minorHAnsi"/>
          <w:b/>
          <w:bCs/>
          <w:sz w:val="28"/>
          <w:szCs w:val="28"/>
        </w:rPr>
        <w:t xml:space="preserve"> </w:t>
      </w:r>
      <w:r w:rsidR="00254CA4" w:rsidRPr="00445F57">
        <w:rPr>
          <w:rFonts w:asciiTheme="minorHAnsi" w:hAnsiTheme="minorHAnsi"/>
          <w:b/>
          <w:bCs/>
          <w:sz w:val="28"/>
          <w:szCs w:val="28"/>
        </w:rPr>
        <w:t xml:space="preserve">flexible </w:t>
      </w:r>
      <w:r w:rsidRPr="00445F57">
        <w:rPr>
          <w:rFonts w:asciiTheme="minorHAnsi" w:hAnsiTheme="minorHAnsi"/>
          <w:b/>
          <w:bCs/>
          <w:sz w:val="28"/>
          <w:szCs w:val="28"/>
        </w:rPr>
        <w:t>polyuria</w:t>
      </w:r>
      <w:r w:rsidR="00DC7C6F" w:rsidRPr="00614767">
        <w:rPr>
          <w:rFonts w:asciiTheme="minorHAnsi" w:hAnsiTheme="minorHAnsi"/>
          <w:sz w:val="28"/>
          <w:szCs w:val="28"/>
        </w:rPr>
        <w:t xml:space="preserve">   </w:t>
      </w:r>
    </w:p>
    <w:p w14:paraId="5C7F0432" w14:textId="77777777" w:rsidR="00EC6A87" w:rsidRPr="00614767" w:rsidRDefault="00EC6A87" w:rsidP="00EC6A87">
      <w:pPr>
        <w:pStyle w:val="smallletterstyle"/>
        <w:spacing w:before="0" w:after="0" w:line="240" w:lineRule="auto"/>
        <w:rPr>
          <w:rFonts w:asciiTheme="minorHAnsi" w:hAnsiTheme="minorHAnsi"/>
          <w:sz w:val="28"/>
          <w:szCs w:val="28"/>
        </w:rPr>
      </w:pPr>
    </w:p>
    <w:p w14:paraId="0FD0D3CD" w14:textId="77777777" w:rsidR="003E4E1D" w:rsidRDefault="003E4E1D">
      <w:pPr>
        <w:spacing w:before="0" w:after="160"/>
        <w:ind w:left="0"/>
        <w:rPr>
          <w:rFonts w:asciiTheme="minorHAnsi" w:hAnsiTheme="minorHAnsi" w:cstheme="minorHAnsi"/>
          <w:b/>
          <w:bCs/>
          <w:color w:val="FF6699"/>
          <w:sz w:val="28"/>
          <w:szCs w:val="28"/>
        </w:rPr>
      </w:pPr>
      <w:r>
        <w:rPr>
          <w:rFonts w:asciiTheme="minorHAnsi" w:hAnsiTheme="minorHAnsi"/>
          <w:b/>
          <w:bCs/>
          <w:color w:val="FF6699"/>
          <w:sz w:val="28"/>
          <w:szCs w:val="28"/>
        </w:rPr>
        <w:br w:type="page"/>
      </w:r>
    </w:p>
    <w:p w14:paraId="595A0696" w14:textId="77777777" w:rsidR="00EC6A87" w:rsidRPr="00614767" w:rsidRDefault="00EC6A87" w:rsidP="00EC6A87">
      <w:pPr>
        <w:pStyle w:val="smallletterstyle"/>
        <w:spacing w:before="0" w:after="0" w:line="240" w:lineRule="auto"/>
        <w:rPr>
          <w:rFonts w:asciiTheme="minorHAnsi" w:hAnsiTheme="minorHAnsi"/>
          <w:b/>
          <w:bCs/>
          <w:color w:val="FF6699"/>
          <w:sz w:val="28"/>
          <w:szCs w:val="28"/>
        </w:rPr>
      </w:pPr>
      <w:r w:rsidRPr="00614767">
        <w:rPr>
          <w:rFonts w:asciiTheme="minorHAnsi" w:hAnsiTheme="minorHAnsi"/>
          <w:b/>
          <w:bCs/>
          <w:color w:val="FF6699"/>
          <w:sz w:val="28"/>
          <w:szCs w:val="28"/>
        </w:rPr>
        <w:lastRenderedPageBreak/>
        <w:t>When to use</w:t>
      </w:r>
    </w:p>
    <w:p w14:paraId="6DBB7B49" w14:textId="77777777" w:rsidR="003E4E1D" w:rsidRDefault="003E4E1D" w:rsidP="002E1570">
      <w:pPr>
        <w:pStyle w:val="smallletterstyle"/>
        <w:spacing w:before="0" w:after="0" w:line="240" w:lineRule="auto"/>
        <w:rPr>
          <w:rFonts w:asciiTheme="minorHAnsi" w:hAnsiTheme="minorHAnsi"/>
          <w:sz w:val="28"/>
          <w:szCs w:val="28"/>
        </w:rPr>
      </w:pPr>
    </w:p>
    <w:p w14:paraId="4C7594B5" w14:textId="0C7E40F3" w:rsidR="001D75E2" w:rsidRDefault="00EC6A87" w:rsidP="002E1570">
      <w:pPr>
        <w:pStyle w:val="smallletterstyle"/>
        <w:spacing w:before="0" w:after="0" w:line="240" w:lineRule="auto"/>
        <w:rPr>
          <w:rFonts w:asciiTheme="minorHAnsi" w:hAnsiTheme="minorHAnsi"/>
          <w:sz w:val="28"/>
          <w:szCs w:val="28"/>
        </w:rPr>
      </w:pPr>
      <w:r w:rsidRPr="00614767">
        <w:rPr>
          <w:rFonts w:asciiTheme="minorHAnsi" w:hAnsiTheme="minorHAnsi"/>
          <w:sz w:val="28"/>
          <w:szCs w:val="28"/>
        </w:rPr>
        <w:t xml:space="preserve">Although </w:t>
      </w:r>
      <w:r w:rsidR="002E1570" w:rsidRPr="00614767">
        <w:rPr>
          <w:rFonts w:asciiTheme="minorHAnsi" w:hAnsiTheme="minorHAnsi"/>
          <w:sz w:val="28"/>
          <w:szCs w:val="28"/>
        </w:rPr>
        <w:t>h</w:t>
      </w:r>
      <w:r w:rsidR="00DC7C6F" w:rsidRPr="00614767">
        <w:rPr>
          <w:rFonts w:asciiTheme="minorHAnsi" w:hAnsiTheme="minorHAnsi"/>
          <w:sz w:val="28"/>
          <w:szCs w:val="28"/>
        </w:rPr>
        <w:t>ot coatings</w:t>
      </w:r>
      <w:r w:rsidRPr="00614767">
        <w:rPr>
          <w:rFonts w:asciiTheme="minorHAnsi" w:hAnsiTheme="minorHAnsi"/>
          <w:sz w:val="28"/>
          <w:szCs w:val="28"/>
        </w:rPr>
        <w:t xml:space="preserve"> can be used on any model, we recommend </w:t>
      </w:r>
      <w:r w:rsidR="00445F57" w:rsidRPr="00614767">
        <w:rPr>
          <w:rFonts w:asciiTheme="minorHAnsi" w:hAnsiTheme="minorHAnsi"/>
          <w:sz w:val="28"/>
          <w:szCs w:val="28"/>
        </w:rPr>
        <w:t>using</w:t>
      </w:r>
      <w:r w:rsidRPr="00614767">
        <w:rPr>
          <w:rFonts w:asciiTheme="minorHAnsi" w:hAnsiTheme="minorHAnsi"/>
          <w:sz w:val="28"/>
          <w:szCs w:val="28"/>
        </w:rPr>
        <w:t xml:space="preserve"> it mainly</w:t>
      </w:r>
      <w:r w:rsidR="00254CA4" w:rsidRPr="00614767">
        <w:rPr>
          <w:rFonts w:asciiTheme="minorHAnsi" w:hAnsiTheme="minorHAnsi"/>
          <w:sz w:val="28"/>
          <w:szCs w:val="28"/>
        </w:rPr>
        <w:t xml:space="preserve"> </w:t>
      </w:r>
      <w:r w:rsidRPr="00614767">
        <w:rPr>
          <w:rFonts w:asciiTheme="minorHAnsi" w:hAnsiTheme="minorHAnsi"/>
          <w:sz w:val="28"/>
          <w:szCs w:val="28"/>
        </w:rPr>
        <w:t>on big object</w:t>
      </w:r>
      <w:r w:rsidR="00445F57">
        <w:rPr>
          <w:rFonts w:asciiTheme="minorHAnsi" w:hAnsiTheme="minorHAnsi"/>
          <w:sz w:val="28"/>
          <w:szCs w:val="28"/>
        </w:rPr>
        <w:t>s</w:t>
      </w:r>
      <w:r w:rsidRPr="00614767">
        <w:rPr>
          <w:rFonts w:asciiTheme="minorHAnsi" w:hAnsiTheme="minorHAnsi"/>
          <w:sz w:val="28"/>
          <w:szCs w:val="28"/>
        </w:rPr>
        <w:t xml:space="preserve"> </w:t>
      </w:r>
      <w:r w:rsidR="00254CA4" w:rsidRPr="00614767">
        <w:rPr>
          <w:rFonts w:asciiTheme="minorHAnsi" w:hAnsiTheme="minorHAnsi"/>
          <w:sz w:val="28"/>
          <w:szCs w:val="28"/>
        </w:rPr>
        <w:t>that need to</w:t>
      </w:r>
      <w:r w:rsidR="00727915" w:rsidRPr="00614767">
        <w:rPr>
          <w:rFonts w:asciiTheme="minorHAnsi" w:hAnsiTheme="minorHAnsi"/>
          <w:sz w:val="28"/>
          <w:szCs w:val="28"/>
        </w:rPr>
        <w:t xml:space="preserve"> withstand </w:t>
      </w:r>
      <w:r w:rsidR="002E1570" w:rsidRPr="00614767">
        <w:rPr>
          <w:rFonts w:asciiTheme="minorHAnsi" w:hAnsiTheme="minorHAnsi"/>
          <w:sz w:val="28"/>
          <w:szCs w:val="28"/>
        </w:rPr>
        <w:t xml:space="preserve">extreme </w:t>
      </w:r>
      <w:r w:rsidR="00727915" w:rsidRPr="00614767">
        <w:rPr>
          <w:rFonts w:asciiTheme="minorHAnsi" w:hAnsiTheme="minorHAnsi"/>
          <w:sz w:val="28"/>
          <w:szCs w:val="28"/>
        </w:rPr>
        <w:t>outdoor conditions</w:t>
      </w:r>
      <w:ins w:id="93" w:author="david goldhar" w:date="2018-09-02T12:34:00Z">
        <w:r w:rsidR="006D6E79">
          <w:rPr>
            <w:rFonts w:asciiTheme="minorHAnsi" w:hAnsiTheme="minorHAnsi"/>
            <w:sz w:val="28"/>
            <w:szCs w:val="28"/>
          </w:rPr>
          <w:t>,</w:t>
        </w:r>
      </w:ins>
      <w:r w:rsidR="00614406" w:rsidRPr="00614767">
        <w:rPr>
          <w:rFonts w:asciiTheme="minorHAnsi" w:hAnsiTheme="minorHAnsi"/>
          <w:sz w:val="28"/>
          <w:szCs w:val="28"/>
        </w:rPr>
        <w:t xml:space="preserve"> </w:t>
      </w:r>
      <w:r w:rsidR="00445F57">
        <w:rPr>
          <w:rFonts w:asciiTheme="minorHAnsi" w:hAnsiTheme="minorHAnsi"/>
          <w:sz w:val="28"/>
          <w:szCs w:val="28"/>
        </w:rPr>
        <w:t xml:space="preserve">and </w:t>
      </w:r>
      <w:ins w:id="94" w:author="david goldhar" w:date="2018-09-02T12:34:00Z">
        <w:r w:rsidR="006D6E79">
          <w:rPr>
            <w:rFonts w:asciiTheme="minorHAnsi" w:hAnsiTheme="minorHAnsi"/>
            <w:sz w:val="28"/>
            <w:szCs w:val="28"/>
          </w:rPr>
          <w:t xml:space="preserve">that </w:t>
        </w:r>
      </w:ins>
      <w:r w:rsidR="00445F57">
        <w:rPr>
          <w:rFonts w:asciiTheme="minorHAnsi" w:hAnsiTheme="minorHAnsi"/>
          <w:sz w:val="28"/>
          <w:szCs w:val="28"/>
        </w:rPr>
        <w:t>are to</w:t>
      </w:r>
      <w:r w:rsidR="00614406" w:rsidRPr="00614767">
        <w:rPr>
          <w:rFonts w:asciiTheme="minorHAnsi" w:hAnsiTheme="minorHAnsi"/>
          <w:sz w:val="28"/>
          <w:szCs w:val="28"/>
        </w:rPr>
        <w:t xml:space="preserve"> be seen from far</w:t>
      </w:r>
      <w:r w:rsidR="00727915" w:rsidRPr="00614767">
        <w:rPr>
          <w:rFonts w:asciiTheme="minorHAnsi" w:hAnsiTheme="minorHAnsi"/>
          <w:sz w:val="28"/>
          <w:szCs w:val="28"/>
        </w:rPr>
        <w:t>.</w:t>
      </w:r>
      <w:r w:rsidR="002E1570" w:rsidRPr="00614767">
        <w:rPr>
          <w:rFonts w:asciiTheme="minorHAnsi" w:hAnsiTheme="minorHAnsi"/>
          <w:sz w:val="28"/>
          <w:szCs w:val="28"/>
        </w:rPr>
        <w:t xml:space="preserve"> </w:t>
      </w:r>
      <w:r w:rsidR="00445F57">
        <w:rPr>
          <w:rFonts w:asciiTheme="minorHAnsi" w:hAnsiTheme="minorHAnsi"/>
          <w:sz w:val="28"/>
          <w:szCs w:val="28"/>
        </w:rPr>
        <w:t xml:space="preserve">The reason </w:t>
      </w:r>
      <w:del w:id="95" w:author="david goldhar" w:date="2018-08-31T11:31:00Z">
        <w:r w:rsidR="00445F57" w:rsidDel="00151EBB">
          <w:rPr>
            <w:rFonts w:asciiTheme="minorHAnsi" w:hAnsiTheme="minorHAnsi"/>
            <w:sz w:val="28"/>
            <w:szCs w:val="28"/>
          </w:rPr>
          <w:delText xml:space="preserve">for these conditions </w:delText>
        </w:r>
      </w:del>
      <w:r w:rsidR="00445F57">
        <w:rPr>
          <w:rFonts w:asciiTheme="minorHAnsi" w:hAnsiTheme="minorHAnsi"/>
          <w:sz w:val="28"/>
          <w:szCs w:val="28"/>
        </w:rPr>
        <w:t>is that</w:t>
      </w:r>
      <w:r w:rsidR="002E1570" w:rsidRPr="00614767">
        <w:rPr>
          <w:rFonts w:asciiTheme="minorHAnsi" w:hAnsiTheme="minorHAnsi"/>
          <w:sz w:val="28"/>
          <w:szCs w:val="28"/>
        </w:rPr>
        <w:t xml:space="preserve"> </w:t>
      </w:r>
      <w:r w:rsidR="001D75E2">
        <w:rPr>
          <w:rFonts w:asciiTheme="minorHAnsi" w:hAnsiTheme="minorHAnsi"/>
          <w:sz w:val="28"/>
          <w:szCs w:val="28"/>
        </w:rPr>
        <w:t xml:space="preserve">the </w:t>
      </w:r>
      <w:r w:rsidR="00445F57">
        <w:rPr>
          <w:rFonts w:asciiTheme="minorHAnsi" w:hAnsiTheme="minorHAnsi"/>
          <w:sz w:val="28"/>
          <w:szCs w:val="28"/>
        </w:rPr>
        <w:t>material</w:t>
      </w:r>
      <w:r w:rsidR="002E1570" w:rsidRPr="00614767">
        <w:rPr>
          <w:rFonts w:asciiTheme="minorHAnsi" w:hAnsiTheme="minorHAnsi"/>
          <w:sz w:val="28"/>
          <w:szCs w:val="28"/>
        </w:rPr>
        <w:t xml:space="preserve"> application is </w:t>
      </w:r>
      <w:del w:id="96" w:author="david goldhar" w:date="2018-08-31T11:31:00Z">
        <w:r w:rsidR="001D75E2" w:rsidDel="00151EBB">
          <w:rPr>
            <w:rFonts w:asciiTheme="minorHAnsi" w:hAnsiTheme="minorHAnsi"/>
            <w:sz w:val="28"/>
            <w:szCs w:val="28"/>
          </w:rPr>
          <w:delText>somewhat</w:delText>
        </w:r>
        <w:r w:rsidR="002E1570" w:rsidRPr="00614767" w:rsidDel="00151EBB">
          <w:rPr>
            <w:rFonts w:asciiTheme="minorHAnsi" w:hAnsiTheme="minorHAnsi"/>
            <w:sz w:val="28"/>
            <w:szCs w:val="28"/>
          </w:rPr>
          <w:delText xml:space="preserve"> </w:delText>
        </w:r>
      </w:del>
      <w:r w:rsidR="002E1570" w:rsidRPr="00614767">
        <w:rPr>
          <w:rFonts w:asciiTheme="minorHAnsi" w:hAnsiTheme="minorHAnsi"/>
          <w:sz w:val="28"/>
          <w:szCs w:val="28"/>
        </w:rPr>
        <w:t>complicated and requires skill</w:t>
      </w:r>
      <w:r w:rsidR="001D75E2">
        <w:rPr>
          <w:rFonts w:asciiTheme="minorHAnsi" w:hAnsiTheme="minorHAnsi"/>
          <w:sz w:val="28"/>
          <w:szCs w:val="28"/>
        </w:rPr>
        <w:t xml:space="preserve"> and practice</w:t>
      </w:r>
      <w:r w:rsidR="002E1570" w:rsidRPr="00614767">
        <w:rPr>
          <w:rFonts w:asciiTheme="minorHAnsi" w:hAnsiTheme="minorHAnsi"/>
          <w:sz w:val="28"/>
          <w:szCs w:val="28"/>
        </w:rPr>
        <w:t xml:space="preserve">. </w:t>
      </w:r>
    </w:p>
    <w:p w14:paraId="55D6C0E4" w14:textId="18D1435F" w:rsidR="00326DB1" w:rsidRPr="00614767" w:rsidRDefault="001D75E2" w:rsidP="002E1570">
      <w:pPr>
        <w:pStyle w:val="smallletterstyle"/>
        <w:spacing w:before="0" w:after="0" w:line="240" w:lineRule="auto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Listed</w:t>
      </w:r>
      <w:r w:rsidR="002E1570" w:rsidRPr="00614767">
        <w:rPr>
          <w:rFonts w:asciiTheme="minorHAnsi" w:hAnsiTheme="minorHAnsi"/>
          <w:sz w:val="28"/>
          <w:szCs w:val="28"/>
        </w:rPr>
        <w:t xml:space="preserve"> </w:t>
      </w:r>
      <w:r>
        <w:rPr>
          <w:rFonts w:asciiTheme="minorHAnsi" w:hAnsiTheme="minorHAnsi"/>
          <w:sz w:val="28"/>
          <w:szCs w:val="28"/>
        </w:rPr>
        <w:t>below</w:t>
      </w:r>
      <w:r w:rsidR="002E1570" w:rsidRPr="00614767">
        <w:rPr>
          <w:rFonts w:asciiTheme="minorHAnsi" w:hAnsiTheme="minorHAnsi"/>
          <w:sz w:val="28"/>
          <w:szCs w:val="28"/>
        </w:rPr>
        <w:t xml:space="preserve"> </w:t>
      </w:r>
      <w:ins w:id="97" w:author="david goldhar" w:date="2018-08-31T11:31:00Z">
        <w:r w:rsidR="00151EBB">
          <w:rPr>
            <w:rFonts w:asciiTheme="minorHAnsi" w:hAnsiTheme="minorHAnsi"/>
            <w:sz w:val="28"/>
            <w:szCs w:val="28"/>
          </w:rPr>
          <w:t xml:space="preserve">is </w:t>
        </w:r>
      </w:ins>
      <w:r>
        <w:rPr>
          <w:rFonts w:asciiTheme="minorHAnsi" w:hAnsiTheme="minorHAnsi"/>
          <w:sz w:val="28"/>
          <w:szCs w:val="28"/>
        </w:rPr>
        <w:t>a</w:t>
      </w:r>
      <w:r w:rsidR="002E1570" w:rsidRPr="00614767">
        <w:rPr>
          <w:rFonts w:asciiTheme="minorHAnsi" w:hAnsiTheme="minorHAnsi"/>
          <w:sz w:val="28"/>
          <w:szCs w:val="28"/>
        </w:rPr>
        <w:t xml:space="preserve"> table of advantages and disadvantages </w:t>
      </w:r>
      <w:r>
        <w:rPr>
          <w:rFonts w:asciiTheme="minorHAnsi" w:hAnsiTheme="minorHAnsi"/>
          <w:sz w:val="28"/>
          <w:szCs w:val="28"/>
        </w:rPr>
        <w:t xml:space="preserve">that can </w:t>
      </w:r>
      <w:del w:id="98" w:author="david goldhar" w:date="2018-08-31T11:31:00Z">
        <w:r w:rsidDel="00151EBB">
          <w:rPr>
            <w:rFonts w:asciiTheme="minorHAnsi" w:hAnsiTheme="minorHAnsi"/>
            <w:sz w:val="28"/>
            <w:szCs w:val="28"/>
          </w:rPr>
          <w:delText xml:space="preserve">assist the use </w:delText>
        </w:r>
      </w:del>
      <w:ins w:id="99" w:author="david goldhar" w:date="2018-08-31T11:31:00Z">
        <w:r w:rsidR="00151EBB">
          <w:rPr>
            <w:rFonts w:asciiTheme="minorHAnsi" w:hAnsiTheme="minorHAnsi"/>
            <w:sz w:val="28"/>
            <w:szCs w:val="28"/>
          </w:rPr>
          <w:t>help you to decide</w:t>
        </w:r>
      </w:ins>
      <w:del w:id="100" w:author="david goldhar" w:date="2018-08-31T11:31:00Z">
        <w:r w:rsidDel="00151EBB">
          <w:rPr>
            <w:rFonts w:asciiTheme="minorHAnsi" w:hAnsiTheme="minorHAnsi"/>
            <w:sz w:val="28"/>
            <w:szCs w:val="28"/>
          </w:rPr>
          <w:delText>in</w:delText>
        </w:r>
        <w:r w:rsidR="002E1570" w:rsidRPr="00614767" w:rsidDel="00151EBB">
          <w:rPr>
            <w:rFonts w:asciiTheme="minorHAnsi" w:hAnsiTheme="minorHAnsi"/>
            <w:sz w:val="28"/>
            <w:szCs w:val="28"/>
          </w:rPr>
          <w:delText xml:space="preserve"> decid</w:delText>
        </w:r>
        <w:r w:rsidDel="00151EBB">
          <w:rPr>
            <w:rFonts w:asciiTheme="minorHAnsi" w:hAnsiTheme="minorHAnsi"/>
            <w:sz w:val="28"/>
            <w:szCs w:val="28"/>
          </w:rPr>
          <w:delText>ing</w:delText>
        </w:r>
      </w:del>
      <w:r w:rsidR="002E1570" w:rsidRPr="00614767">
        <w:rPr>
          <w:rFonts w:asciiTheme="minorHAnsi" w:hAnsiTheme="minorHAnsi"/>
          <w:sz w:val="28"/>
          <w:szCs w:val="28"/>
        </w:rPr>
        <w:t xml:space="preserve"> if the method is right for </w:t>
      </w:r>
      <w:r>
        <w:rPr>
          <w:rFonts w:asciiTheme="minorHAnsi" w:hAnsiTheme="minorHAnsi"/>
          <w:sz w:val="28"/>
          <w:szCs w:val="28"/>
        </w:rPr>
        <w:t>a</w:t>
      </w:r>
      <w:r w:rsidR="002E1570" w:rsidRPr="00614767">
        <w:rPr>
          <w:rFonts w:asciiTheme="minorHAnsi" w:hAnsiTheme="minorHAnsi"/>
          <w:sz w:val="28"/>
          <w:szCs w:val="28"/>
        </w:rPr>
        <w:t xml:space="preserve"> project.</w:t>
      </w:r>
    </w:p>
    <w:p w14:paraId="2AB2BC34" w14:textId="77777777" w:rsidR="00712A3A" w:rsidRPr="00614767" w:rsidRDefault="00712A3A" w:rsidP="002E1570">
      <w:pPr>
        <w:pStyle w:val="smallletterstyle"/>
        <w:spacing w:before="0" w:after="0" w:line="240" w:lineRule="auto"/>
        <w:rPr>
          <w:rFonts w:asciiTheme="minorHAnsi" w:hAnsiTheme="minorHAnsi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40"/>
        <w:gridCol w:w="4940"/>
      </w:tblGrid>
      <w:tr w:rsidR="002E1570" w:rsidRPr="00614767" w14:paraId="7D924406" w14:textId="77777777" w:rsidTr="00712A3A">
        <w:tc>
          <w:tcPr>
            <w:tcW w:w="4940" w:type="dxa"/>
            <w:shd w:val="clear" w:color="auto" w:fill="FF6699"/>
          </w:tcPr>
          <w:p w14:paraId="25EAD469" w14:textId="5FD93FCC" w:rsidR="002E1570" w:rsidRPr="00614767" w:rsidRDefault="001D75E2" w:rsidP="002E1570">
            <w:pPr>
              <w:pStyle w:val="smallletterstyle"/>
              <w:spacing w:before="0" w:after="0"/>
              <w:rPr>
                <w:rFonts w:asciiTheme="minorHAnsi" w:hAnsiTheme="minorHAnsi"/>
                <w:sz w:val="28"/>
                <w:szCs w:val="28"/>
              </w:rPr>
            </w:pPr>
            <w:r>
              <w:rPr>
                <w:rFonts w:asciiTheme="minorHAnsi" w:hAnsiTheme="minorHAnsi"/>
                <w:sz w:val="28"/>
                <w:szCs w:val="28"/>
              </w:rPr>
              <w:t xml:space="preserve">Hot </w:t>
            </w:r>
            <w:proofErr w:type="gramStart"/>
            <w:r>
              <w:rPr>
                <w:rFonts w:asciiTheme="minorHAnsi" w:hAnsiTheme="minorHAnsi"/>
                <w:sz w:val="28"/>
                <w:szCs w:val="28"/>
              </w:rPr>
              <w:t xml:space="preserve">coatings </w:t>
            </w:r>
            <w:ins w:id="101" w:author="david goldhar" w:date="2018-08-31T11:31:00Z">
              <w:r w:rsidR="00151EBB">
                <w:rPr>
                  <w:rFonts w:asciiTheme="minorHAnsi" w:hAnsiTheme="minorHAnsi"/>
                  <w:sz w:val="28"/>
                  <w:szCs w:val="28"/>
                </w:rPr>
                <w:t xml:space="preserve"> -</w:t>
              </w:r>
              <w:proofErr w:type="gramEnd"/>
              <w:r w:rsidR="00151EBB">
                <w:rPr>
                  <w:rFonts w:asciiTheme="minorHAnsi" w:hAnsiTheme="minorHAnsi"/>
                  <w:sz w:val="28"/>
                  <w:szCs w:val="28"/>
                </w:rPr>
                <w:t xml:space="preserve"> </w:t>
              </w:r>
            </w:ins>
            <w:r w:rsidR="002E1570" w:rsidRPr="00614767">
              <w:rPr>
                <w:rFonts w:asciiTheme="minorHAnsi" w:hAnsiTheme="minorHAnsi"/>
                <w:sz w:val="28"/>
                <w:szCs w:val="28"/>
              </w:rPr>
              <w:t>advantages</w:t>
            </w:r>
          </w:p>
        </w:tc>
        <w:tc>
          <w:tcPr>
            <w:tcW w:w="4940" w:type="dxa"/>
            <w:shd w:val="clear" w:color="auto" w:fill="0099CC"/>
          </w:tcPr>
          <w:p w14:paraId="3CE3787E" w14:textId="15EDE3E9" w:rsidR="002E1570" w:rsidRPr="00614767" w:rsidRDefault="001D75E2" w:rsidP="002E1570">
            <w:pPr>
              <w:pStyle w:val="smallletterstyle"/>
              <w:spacing w:before="0" w:after="0"/>
              <w:rPr>
                <w:rFonts w:asciiTheme="minorHAnsi" w:hAnsiTheme="minorHAnsi"/>
                <w:color w:val="0099CC"/>
                <w:sz w:val="28"/>
                <w:szCs w:val="28"/>
              </w:rPr>
            </w:pPr>
            <w:r>
              <w:rPr>
                <w:rFonts w:asciiTheme="minorHAnsi" w:hAnsiTheme="minorHAnsi"/>
                <w:sz w:val="28"/>
                <w:szCs w:val="28"/>
              </w:rPr>
              <w:t xml:space="preserve">Hot coatings </w:t>
            </w:r>
            <w:ins w:id="102" w:author="david goldhar" w:date="2018-08-31T11:31:00Z">
              <w:r w:rsidR="00151EBB">
                <w:rPr>
                  <w:rFonts w:asciiTheme="minorHAnsi" w:hAnsiTheme="minorHAnsi"/>
                  <w:sz w:val="28"/>
                  <w:szCs w:val="28"/>
                </w:rPr>
                <w:t xml:space="preserve">- </w:t>
              </w:r>
            </w:ins>
            <w:r w:rsidR="002E1570" w:rsidRPr="00614767">
              <w:rPr>
                <w:rFonts w:asciiTheme="minorHAnsi" w:hAnsiTheme="minorHAnsi"/>
                <w:sz w:val="28"/>
                <w:szCs w:val="28"/>
              </w:rPr>
              <w:t>disadvantages</w:t>
            </w:r>
          </w:p>
        </w:tc>
      </w:tr>
      <w:tr w:rsidR="002E1570" w:rsidRPr="00614767" w14:paraId="33C71B4F" w14:textId="77777777" w:rsidTr="002E1570">
        <w:tc>
          <w:tcPr>
            <w:tcW w:w="4940" w:type="dxa"/>
          </w:tcPr>
          <w:p w14:paraId="6F489A9B" w14:textId="36AEFCF5" w:rsidR="002E1570" w:rsidRPr="00614767" w:rsidRDefault="001D75E2" w:rsidP="002E1570">
            <w:pPr>
              <w:pStyle w:val="smallletterstyle"/>
              <w:spacing w:before="0" w:after="0"/>
              <w:rPr>
                <w:rFonts w:asciiTheme="minorHAnsi" w:hAnsiTheme="minorHAnsi"/>
                <w:sz w:val="28"/>
                <w:szCs w:val="28"/>
              </w:rPr>
            </w:pPr>
            <w:r>
              <w:rPr>
                <w:rFonts w:asciiTheme="minorHAnsi" w:hAnsiTheme="minorHAnsi"/>
                <w:sz w:val="28"/>
                <w:szCs w:val="28"/>
              </w:rPr>
              <w:t xml:space="preserve">Adds strength to the model, </w:t>
            </w:r>
            <w:del w:id="103" w:author="david goldhar" w:date="2018-08-31T11:32:00Z">
              <w:r w:rsidDel="00151EBB">
                <w:rPr>
                  <w:rFonts w:asciiTheme="minorHAnsi" w:hAnsiTheme="minorHAnsi"/>
                  <w:sz w:val="28"/>
                  <w:szCs w:val="28"/>
                </w:rPr>
                <w:delText xml:space="preserve">up </w:delText>
              </w:r>
            </w:del>
            <w:r>
              <w:rPr>
                <w:rFonts w:asciiTheme="minorHAnsi" w:hAnsiTheme="minorHAnsi"/>
                <w:sz w:val="28"/>
                <w:szCs w:val="28"/>
              </w:rPr>
              <w:t>to the point</w:t>
            </w:r>
            <w:r w:rsidR="002E1570" w:rsidRPr="00614767">
              <w:rPr>
                <w:rFonts w:asciiTheme="minorHAnsi" w:hAnsiTheme="minorHAnsi"/>
                <w:sz w:val="28"/>
                <w:szCs w:val="28"/>
              </w:rPr>
              <w:t xml:space="preserve"> </w:t>
            </w:r>
            <w:r>
              <w:rPr>
                <w:rFonts w:asciiTheme="minorHAnsi" w:hAnsiTheme="minorHAnsi"/>
                <w:sz w:val="28"/>
                <w:szCs w:val="28"/>
              </w:rPr>
              <w:t>that</w:t>
            </w:r>
            <w:r w:rsidR="002E1570" w:rsidRPr="00614767">
              <w:rPr>
                <w:rFonts w:asciiTheme="minorHAnsi" w:hAnsiTheme="minorHAnsi"/>
                <w:sz w:val="28"/>
                <w:szCs w:val="28"/>
              </w:rPr>
              <w:t xml:space="preserve"> certain coatings will </w:t>
            </w:r>
            <w:r>
              <w:rPr>
                <w:rFonts w:asciiTheme="minorHAnsi" w:hAnsiTheme="minorHAnsi"/>
                <w:sz w:val="28"/>
                <w:szCs w:val="28"/>
              </w:rPr>
              <w:t>make the model</w:t>
            </w:r>
            <w:r w:rsidR="002E1570" w:rsidRPr="00614767">
              <w:rPr>
                <w:rFonts w:asciiTheme="minorHAnsi" w:hAnsiTheme="minorHAnsi"/>
                <w:sz w:val="28"/>
                <w:szCs w:val="28"/>
              </w:rPr>
              <w:t xml:space="preserve"> virtually unbreakable</w:t>
            </w:r>
            <w:del w:id="104" w:author="david goldhar" w:date="2018-08-31T11:33:00Z">
              <w:r w:rsidDel="00151EBB">
                <w:rPr>
                  <w:rFonts w:asciiTheme="minorHAnsi" w:hAnsiTheme="minorHAnsi"/>
                  <w:sz w:val="28"/>
                  <w:szCs w:val="28"/>
                </w:rPr>
                <w:delText>.</w:delText>
              </w:r>
            </w:del>
          </w:p>
        </w:tc>
        <w:tc>
          <w:tcPr>
            <w:tcW w:w="4940" w:type="dxa"/>
          </w:tcPr>
          <w:p w14:paraId="4F601309" w14:textId="097BF4A0" w:rsidR="002E1570" w:rsidRPr="00614767" w:rsidRDefault="006D6E79" w:rsidP="002E1570">
            <w:pPr>
              <w:pStyle w:val="smallletterstyle"/>
              <w:spacing w:before="0" w:after="0"/>
              <w:rPr>
                <w:rFonts w:asciiTheme="minorHAnsi" w:hAnsiTheme="minorHAnsi"/>
                <w:sz w:val="28"/>
                <w:szCs w:val="28"/>
              </w:rPr>
            </w:pPr>
            <w:ins w:id="105" w:author="david goldhar" w:date="2018-09-02T12:35:00Z">
              <w:r>
                <w:rPr>
                  <w:rFonts w:asciiTheme="minorHAnsi" w:hAnsiTheme="minorHAnsi"/>
                  <w:sz w:val="28"/>
                  <w:szCs w:val="28"/>
                </w:rPr>
                <w:t>D</w:t>
              </w:r>
            </w:ins>
            <w:del w:id="106" w:author="david goldhar" w:date="2018-09-02T12:35:00Z">
              <w:r w:rsidR="002E1570" w:rsidRPr="00614767" w:rsidDel="006D6E79">
                <w:rPr>
                  <w:rFonts w:asciiTheme="minorHAnsi" w:hAnsiTheme="minorHAnsi"/>
                  <w:sz w:val="28"/>
                  <w:szCs w:val="28"/>
                </w:rPr>
                <w:delText>d</w:delText>
              </w:r>
            </w:del>
            <w:r w:rsidR="002E1570" w:rsidRPr="00614767">
              <w:rPr>
                <w:rFonts w:asciiTheme="minorHAnsi" w:hAnsiTheme="minorHAnsi"/>
                <w:sz w:val="28"/>
                <w:szCs w:val="28"/>
              </w:rPr>
              <w:t>ifficult to apply</w:t>
            </w:r>
            <w:ins w:id="107" w:author="david goldhar" w:date="2018-08-31T11:32:00Z">
              <w:r w:rsidR="00151EBB">
                <w:rPr>
                  <w:rFonts w:asciiTheme="minorHAnsi" w:hAnsiTheme="minorHAnsi"/>
                  <w:sz w:val="28"/>
                  <w:szCs w:val="28"/>
                </w:rPr>
                <w:t>,</w:t>
              </w:r>
            </w:ins>
            <w:r w:rsidR="002E1570" w:rsidRPr="00614767">
              <w:rPr>
                <w:rFonts w:asciiTheme="minorHAnsi" w:hAnsiTheme="minorHAnsi"/>
                <w:sz w:val="28"/>
                <w:szCs w:val="28"/>
              </w:rPr>
              <w:t xml:space="preserve"> and requires special equipment</w:t>
            </w:r>
            <w:r w:rsidR="00712A3A" w:rsidRPr="00614767">
              <w:rPr>
                <w:rFonts w:asciiTheme="minorHAnsi" w:hAnsiTheme="minorHAnsi"/>
                <w:sz w:val="28"/>
                <w:szCs w:val="28"/>
              </w:rPr>
              <w:t xml:space="preserve"> </w:t>
            </w:r>
            <w:r w:rsidR="001D75E2">
              <w:rPr>
                <w:rFonts w:asciiTheme="minorHAnsi" w:hAnsiTheme="minorHAnsi"/>
                <w:sz w:val="28"/>
                <w:szCs w:val="28"/>
              </w:rPr>
              <w:t>and</w:t>
            </w:r>
            <w:r w:rsidR="00712A3A" w:rsidRPr="00614767">
              <w:rPr>
                <w:rFonts w:asciiTheme="minorHAnsi" w:hAnsiTheme="minorHAnsi"/>
                <w:sz w:val="28"/>
                <w:szCs w:val="28"/>
              </w:rPr>
              <w:t xml:space="preserve"> expertise</w:t>
            </w:r>
            <w:del w:id="108" w:author="david goldhar" w:date="2018-08-31T11:33:00Z">
              <w:r w:rsidR="001D75E2" w:rsidDel="00151EBB">
                <w:rPr>
                  <w:rFonts w:asciiTheme="minorHAnsi" w:hAnsiTheme="minorHAnsi"/>
                  <w:sz w:val="28"/>
                  <w:szCs w:val="28"/>
                </w:rPr>
                <w:delText>.</w:delText>
              </w:r>
            </w:del>
          </w:p>
        </w:tc>
      </w:tr>
      <w:tr w:rsidR="002E1570" w:rsidRPr="00614767" w14:paraId="6F4FA177" w14:textId="77777777" w:rsidTr="002E1570">
        <w:tc>
          <w:tcPr>
            <w:tcW w:w="4940" w:type="dxa"/>
          </w:tcPr>
          <w:p w14:paraId="786F73C5" w14:textId="4516217D" w:rsidR="002E1570" w:rsidRPr="00614767" w:rsidRDefault="001D75E2" w:rsidP="002E1570">
            <w:pPr>
              <w:pStyle w:val="smallletterstyle"/>
              <w:spacing w:before="0" w:after="0"/>
              <w:rPr>
                <w:rFonts w:asciiTheme="minorHAnsi" w:hAnsiTheme="minorHAnsi"/>
                <w:sz w:val="28"/>
                <w:szCs w:val="28"/>
              </w:rPr>
            </w:pPr>
            <w:r>
              <w:rPr>
                <w:rFonts w:asciiTheme="minorHAnsi" w:hAnsiTheme="minorHAnsi"/>
                <w:sz w:val="28"/>
                <w:szCs w:val="28"/>
              </w:rPr>
              <w:t>Enhance</w:t>
            </w:r>
            <w:ins w:id="109" w:author="david goldhar" w:date="2018-08-31T11:32:00Z">
              <w:r w:rsidR="00151EBB">
                <w:rPr>
                  <w:rFonts w:asciiTheme="minorHAnsi" w:hAnsiTheme="minorHAnsi"/>
                  <w:sz w:val="28"/>
                  <w:szCs w:val="28"/>
                </w:rPr>
                <w:t>s</w:t>
              </w:r>
            </w:ins>
            <w:r>
              <w:rPr>
                <w:rFonts w:asciiTheme="minorHAnsi" w:hAnsiTheme="minorHAnsi"/>
                <w:sz w:val="28"/>
                <w:szCs w:val="28"/>
              </w:rPr>
              <w:t xml:space="preserve"> the </w:t>
            </w:r>
            <w:ins w:id="110" w:author="david goldhar" w:date="2018-08-31T11:32:00Z">
              <w:r w:rsidR="00151EBB">
                <w:rPr>
                  <w:rFonts w:asciiTheme="minorHAnsi" w:hAnsiTheme="minorHAnsi"/>
                  <w:sz w:val="28"/>
                  <w:szCs w:val="28"/>
                </w:rPr>
                <w:t xml:space="preserve">resistance of the </w:t>
              </w:r>
            </w:ins>
            <w:r>
              <w:rPr>
                <w:rFonts w:asciiTheme="minorHAnsi" w:hAnsiTheme="minorHAnsi"/>
                <w:sz w:val="28"/>
                <w:szCs w:val="28"/>
              </w:rPr>
              <w:t>model</w:t>
            </w:r>
            <w:del w:id="111" w:author="david goldhar" w:date="2018-08-31T11:32:00Z">
              <w:r w:rsidDel="00151EBB">
                <w:rPr>
                  <w:rFonts w:asciiTheme="minorHAnsi" w:hAnsiTheme="minorHAnsi"/>
                  <w:sz w:val="28"/>
                  <w:szCs w:val="28"/>
                </w:rPr>
                <w:delText>s’</w:delText>
              </w:r>
            </w:del>
            <w:r>
              <w:rPr>
                <w:rFonts w:asciiTheme="minorHAnsi" w:hAnsiTheme="minorHAnsi"/>
                <w:sz w:val="28"/>
                <w:szCs w:val="28"/>
              </w:rPr>
              <w:t xml:space="preserve"> </w:t>
            </w:r>
            <w:del w:id="112" w:author="david goldhar" w:date="2018-08-31T11:32:00Z">
              <w:r w:rsidDel="00151EBB">
                <w:rPr>
                  <w:rFonts w:asciiTheme="minorHAnsi" w:hAnsiTheme="minorHAnsi"/>
                  <w:sz w:val="28"/>
                  <w:szCs w:val="28"/>
                </w:rPr>
                <w:delText>r</w:delText>
              </w:r>
              <w:r w:rsidR="002E1570" w:rsidRPr="00614767" w:rsidDel="00151EBB">
                <w:rPr>
                  <w:rFonts w:asciiTheme="minorHAnsi" w:hAnsiTheme="minorHAnsi"/>
                  <w:sz w:val="28"/>
                  <w:szCs w:val="28"/>
                </w:rPr>
                <w:delText xml:space="preserve">esistant </w:delText>
              </w:r>
            </w:del>
            <w:r w:rsidR="002E1570" w:rsidRPr="00614767">
              <w:rPr>
                <w:rFonts w:asciiTheme="minorHAnsi" w:hAnsiTheme="minorHAnsi"/>
                <w:sz w:val="28"/>
                <w:szCs w:val="28"/>
              </w:rPr>
              <w:t xml:space="preserve">to </w:t>
            </w:r>
            <w:del w:id="113" w:author="david goldhar" w:date="2018-08-31T11:32:00Z">
              <w:r w:rsidR="002E1570" w:rsidRPr="00614767" w:rsidDel="00151EBB">
                <w:rPr>
                  <w:rFonts w:asciiTheme="minorHAnsi" w:hAnsiTheme="minorHAnsi"/>
                  <w:sz w:val="28"/>
                  <w:szCs w:val="28"/>
                </w:rPr>
                <w:delText xml:space="preserve">all </w:delText>
              </w:r>
            </w:del>
            <w:r w:rsidR="002E1570" w:rsidRPr="00614767">
              <w:rPr>
                <w:rFonts w:asciiTheme="minorHAnsi" w:hAnsiTheme="minorHAnsi"/>
                <w:sz w:val="28"/>
                <w:szCs w:val="28"/>
              </w:rPr>
              <w:t>weather conditions</w:t>
            </w:r>
          </w:p>
        </w:tc>
        <w:tc>
          <w:tcPr>
            <w:tcW w:w="4940" w:type="dxa"/>
          </w:tcPr>
          <w:p w14:paraId="66B9571B" w14:textId="214B7CDE" w:rsidR="002E1570" w:rsidRPr="00614767" w:rsidRDefault="001D75E2" w:rsidP="00712A3A">
            <w:pPr>
              <w:pStyle w:val="smallletterstyle"/>
              <w:spacing w:before="0" w:after="0"/>
              <w:rPr>
                <w:rFonts w:asciiTheme="minorHAnsi" w:hAnsiTheme="minorHAnsi"/>
                <w:sz w:val="28"/>
                <w:szCs w:val="28"/>
              </w:rPr>
            </w:pPr>
            <w:r>
              <w:rPr>
                <w:rFonts w:asciiTheme="minorHAnsi" w:hAnsiTheme="minorHAnsi"/>
                <w:sz w:val="28"/>
                <w:szCs w:val="28"/>
              </w:rPr>
              <w:t>May have</w:t>
            </w:r>
            <w:r w:rsidR="00712A3A" w:rsidRPr="00614767">
              <w:rPr>
                <w:rFonts w:asciiTheme="minorHAnsi" w:hAnsiTheme="minorHAnsi"/>
                <w:sz w:val="28"/>
                <w:szCs w:val="28"/>
              </w:rPr>
              <w:t xml:space="preserve"> </w:t>
            </w:r>
            <w:ins w:id="114" w:author="david goldhar" w:date="2018-08-31T11:33:00Z">
              <w:r w:rsidR="00151EBB">
                <w:rPr>
                  <w:rFonts w:asciiTheme="minorHAnsi" w:hAnsiTheme="minorHAnsi"/>
                  <w:sz w:val="28"/>
                  <w:szCs w:val="28"/>
                </w:rPr>
                <w:t>a g</w:t>
              </w:r>
            </w:ins>
            <w:del w:id="115" w:author="david goldhar" w:date="2018-08-31T11:33:00Z">
              <w:r w:rsidR="00712A3A" w:rsidRPr="00614767" w:rsidDel="00151EBB">
                <w:rPr>
                  <w:rFonts w:asciiTheme="minorHAnsi" w:hAnsiTheme="minorHAnsi"/>
                  <w:sz w:val="28"/>
                  <w:szCs w:val="28"/>
                </w:rPr>
                <w:delText>G</w:delText>
              </w:r>
            </w:del>
            <w:r w:rsidR="00712A3A" w:rsidRPr="00614767">
              <w:rPr>
                <w:rFonts w:asciiTheme="minorHAnsi" w:hAnsiTheme="minorHAnsi"/>
                <w:sz w:val="28"/>
                <w:szCs w:val="28"/>
              </w:rPr>
              <w:t>rain</w:t>
            </w:r>
            <w:ins w:id="116" w:author="david goldhar" w:date="2018-08-31T11:33:00Z">
              <w:r w:rsidR="00151EBB">
                <w:rPr>
                  <w:rFonts w:asciiTheme="minorHAnsi" w:hAnsiTheme="minorHAnsi"/>
                  <w:sz w:val="28"/>
                  <w:szCs w:val="28"/>
                </w:rPr>
                <w:t>y</w:t>
              </w:r>
            </w:ins>
            <w:del w:id="117" w:author="david goldhar" w:date="2018-08-31T11:33:00Z">
              <w:r w:rsidR="00712A3A" w:rsidRPr="00614767" w:rsidDel="00151EBB">
                <w:rPr>
                  <w:rFonts w:asciiTheme="minorHAnsi" w:hAnsiTheme="minorHAnsi"/>
                  <w:sz w:val="28"/>
                  <w:szCs w:val="28"/>
                </w:rPr>
                <w:delText>ed</w:delText>
              </w:r>
            </w:del>
            <w:r w:rsidR="00712A3A" w:rsidRPr="00614767">
              <w:rPr>
                <w:rFonts w:asciiTheme="minorHAnsi" w:hAnsiTheme="minorHAnsi"/>
                <w:sz w:val="28"/>
                <w:szCs w:val="28"/>
              </w:rPr>
              <w:t xml:space="preserve"> texture (</w:t>
            </w:r>
            <w:ins w:id="118" w:author="david goldhar" w:date="2018-08-31T11:33:00Z">
              <w:r w:rsidR="00151EBB">
                <w:rPr>
                  <w:rFonts w:asciiTheme="minorHAnsi" w:hAnsiTheme="minorHAnsi"/>
                  <w:sz w:val="28"/>
                  <w:szCs w:val="28"/>
                </w:rPr>
                <w:t xml:space="preserve">similar to an </w:t>
              </w:r>
            </w:ins>
            <w:r w:rsidRPr="00614767">
              <w:rPr>
                <w:rFonts w:asciiTheme="minorHAnsi" w:hAnsiTheme="minorHAnsi"/>
                <w:sz w:val="28"/>
                <w:szCs w:val="28"/>
              </w:rPr>
              <w:t>orange</w:t>
            </w:r>
            <w:r>
              <w:rPr>
                <w:rFonts w:asciiTheme="minorHAnsi" w:hAnsiTheme="minorHAnsi"/>
                <w:sz w:val="28"/>
                <w:szCs w:val="28"/>
              </w:rPr>
              <w:t xml:space="preserve"> peel</w:t>
            </w:r>
            <w:del w:id="119" w:author="david goldhar" w:date="2018-08-31T11:33:00Z">
              <w:r w:rsidR="00712A3A" w:rsidRPr="00614767" w:rsidDel="00151EBB">
                <w:rPr>
                  <w:rFonts w:asciiTheme="minorHAnsi" w:hAnsiTheme="minorHAnsi"/>
                  <w:sz w:val="28"/>
                  <w:szCs w:val="28"/>
                </w:rPr>
                <w:delText xml:space="preserve"> like</w:delText>
              </w:r>
            </w:del>
            <w:r w:rsidR="00712A3A" w:rsidRPr="00614767">
              <w:rPr>
                <w:rFonts w:asciiTheme="minorHAnsi" w:hAnsiTheme="minorHAnsi"/>
                <w:sz w:val="28"/>
                <w:szCs w:val="28"/>
              </w:rPr>
              <w:t xml:space="preserve">) </w:t>
            </w:r>
          </w:p>
        </w:tc>
      </w:tr>
      <w:tr w:rsidR="002E1570" w:rsidRPr="00614767" w14:paraId="149FA7A8" w14:textId="77777777" w:rsidTr="002E1570">
        <w:tc>
          <w:tcPr>
            <w:tcW w:w="4940" w:type="dxa"/>
          </w:tcPr>
          <w:p w14:paraId="5CF23955" w14:textId="117E55D1" w:rsidR="002E1570" w:rsidRPr="00614767" w:rsidRDefault="001D75E2" w:rsidP="002E1570">
            <w:pPr>
              <w:pStyle w:val="smallletterstyle"/>
              <w:spacing w:before="0" w:after="0"/>
              <w:rPr>
                <w:rFonts w:asciiTheme="minorHAnsi" w:hAnsiTheme="minorHAnsi"/>
                <w:sz w:val="28"/>
                <w:szCs w:val="28"/>
              </w:rPr>
            </w:pPr>
            <w:r>
              <w:rPr>
                <w:rFonts w:asciiTheme="minorHAnsi" w:hAnsiTheme="minorHAnsi"/>
                <w:sz w:val="28"/>
                <w:szCs w:val="28"/>
              </w:rPr>
              <w:t>Enhance</w:t>
            </w:r>
            <w:ins w:id="120" w:author="david goldhar" w:date="2018-08-31T11:33:00Z">
              <w:r w:rsidR="00151EBB">
                <w:rPr>
                  <w:rFonts w:asciiTheme="minorHAnsi" w:hAnsiTheme="minorHAnsi"/>
                  <w:sz w:val="28"/>
                  <w:szCs w:val="28"/>
                </w:rPr>
                <w:t>s</w:t>
              </w:r>
            </w:ins>
            <w:r>
              <w:rPr>
                <w:rFonts w:asciiTheme="minorHAnsi" w:hAnsiTheme="minorHAnsi"/>
                <w:sz w:val="28"/>
                <w:szCs w:val="28"/>
              </w:rPr>
              <w:t xml:space="preserve"> the </w:t>
            </w:r>
            <w:del w:id="121" w:author="david goldhar" w:date="2018-08-31T11:33:00Z">
              <w:r w:rsidDel="00151EBB">
                <w:rPr>
                  <w:rFonts w:asciiTheme="minorHAnsi" w:hAnsiTheme="minorHAnsi"/>
                  <w:sz w:val="28"/>
                  <w:szCs w:val="28"/>
                </w:rPr>
                <w:delText xml:space="preserve">models’ </w:delText>
              </w:r>
            </w:del>
            <w:ins w:id="122" w:author="david goldhar" w:date="2018-08-31T11:33:00Z">
              <w:r w:rsidR="00151EBB">
                <w:rPr>
                  <w:rFonts w:asciiTheme="minorHAnsi" w:hAnsiTheme="minorHAnsi"/>
                  <w:sz w:val="28"/>
                  <w:szCs w:val="28"/>
                </w:rPr>
                <w:t>f</w:t>
              </w:r>
            </w:ins>
            <w:del w:id="123" w:author="david goldhar" w:date="2018-08-31T11:33:00Z">
              <w:r w:rsidRPr="00614767" w:rsidDel="00151EBB">
                <w:rPr>
                  <w:rFonts w:asciiTheme="minorHAnsi" w:hAnsiTheme="minorHAnsi"/>
                  <w:sz w:val="28"/>
                  <w:szCs w:val="28"/>
                </w:rPr>
                <w:delText>F</w:delText>
              </w:r>
            </w:del>
            <w:r>
              <w:rPr>
                <w:rFonts w:asciiTheme="minorHAnsi" w:hAnsiTheme="minorHAnsi"/>
                <w:sz w:val="28"/>
                <w:szCs w:val="28"/>
              </w:rPr>
              <w:t>ire</w:t>
            </w:r>
            <w:r w:rsidRPr="00614767">
              <w:rPr>
                <w:rFonts w:asciiTheme="minorHAnsi" w:hAnsiTheme="minorHAnsi"/>
                <w:sz w:val="28"/>
                <w:szCs w:val="28"/>
              </w:rPr>
              <w:t>-retardant</w:t>
            </w:r>
            <w:r>
              <w:rPr>
                <w:rFonts w:asciiTheme="minorHAnsi" w:hAnsiTheme="minorHAnsi"/>
                <w:sz w:val="28"/>
                <w:szCs w:val="28"/>
              </w:rPr>
              <w:t xml:space="preserve"> </w:t>
            </w:r>
            <w:del w:id="124" w:author="david goldhar" w:date="2018-08-31T11:33:00Z">
              <w:r w:rsidDel="00151EBB">
                <w:rPr>
                  <w:rFonts w:asciiTheme="minorHAnsi" w:hAnsiTheme="minorHAnsi"/>
                  <w:sz w:val="28"/>
                  <w:szCs w:val="28"/>
                </w:rPr>
                <w:delText>qualities</w:delText>
              </w:r>
            </w:del>
            <w:ins w:id="125" w:author="david goldhar" w:date="2018-08-31T11:33:00Z">
              <w:r w:rsidR="00151EBB">
                <w:rPr>
                  <w:rFonts w:asciiTheme="minorHAnsi" w:hAnsiTheme="minorHAnsi"/>
                  <w:sz w:val="28"/>
                  <w:szCs w:val="28"/>
                </w:rPr>
                <w:t>properties of the model</w:t>
              </w:r>
            </w:ins>
            <w:del w:id="126" w:author="david goldhar" w:date="2018-08-31T11:33:00Z">
              <w:r w:rsidDel="00151EBB">
                <w:rPr>
                  <w:rFonts w:asciiTheme="minorHAnsi" w:hAnsiTheme="minorHAnsi"/>
                  <w:sz w:val="28"/>
                  <w:szCs w:val="28"/>
                </w:rPr>
                <w:delText>.</w:delText>
              </w:r>
            </w:del>
            <w:r>
              <w:rPr>
                <w:rFonts w:asciiTheme="minorHAnsi" w:hAnsiTheme="minorHAnsi"/>
                <w:sz w:val="28"/>
                <w:szCs w:val="28"/>
              </w:rPr>
              <w:t xml:space="preserve"> </w:t>
            </w:r>
          </w:p>
        </w:tc>
        <w:tc>
          <w:tcPr>
            <w:tcW w:w="4940" w:type="dxa"/>
          </w:tcPr>
          <w:p w14:paraId="538E4952" w14:textId="21DFF190" w:rsidR="002E1570" w:rsidRPr="00614767" w:rsidRDefault="00712A3A" w:rsidP="002E1570">
            <w:pPr>
              <w:pStyle w:val="smallletterstyle"/>
              <w:spacing w:before="0" w:after="0"/>
              <w:rPr>
                <w:rFonts w:asciiTheme="minorHAnsi" w:hAnsiTheme="minorHAnsi"/>
                <w:sz w:val="28"/>
                <w:szCs w:val="28"/>
              </w:rPr>
            </w:pPr>
            <w:r w:rsidRPr="00614767">
              <w:rPr>
                <w:rFonts w:asciiTheme="minorHAnsi" w:hAnsiTheme="minorHAnsi"/>
                <w:sz w:val="28"/>
                <w:szCs w:val="28"/>
              </w:rPr>
              <w:t>Non-transparent</w:t>
            </w:r>
            <w:r w:rsidR="001D75E2">
              <w:rPr>
                <w:rFonts w:asciiTheme="minorHAnsi" w:hAnsiTheme="minorHAnsi"/>
                <w:sz w:val="28"/>
                <w:szCs w:val="28"/>
              </w:rPr>
              <w:t xml:space="preserve">, </w:t>
            </w:r>
            <w:del w:id="127" w:author="david goldhar" w:date="2018-09-02T12:35:00Z">
              <w:r w:rsidR="003E4E1D" w:rsidDel="006D6E79">
                <w:rPr>
                  <w:rFonts w:asciiTheme="minorHAnsi" w:hAnsiTheme="minorHAnsi"/>
                  <w:sz w:val="28"/>
                  <w:szCs w:val="28"/>
                </w:rPr>
                <w:delText>don’t fit for</w:delText>
              </w:r>
              <w:r w:rsidR="001D75E2" w:rsidDel="006D6E79">
                <w:rPr>
                  <w:rFonts w:asciiTheme="minorHAnsi" w:hAnsiTheme="minorHAnsi"/>
                  <w:sz w:val="28"/>
                  <w:szCs w:val="28"/>
                </w:rPr>
                <w:delText xml:space="preserve"> used </w:delText>
              </w:r>
              <w:r w:rsidR="003E4E1D" w:rsidDel="006D6E79">
                <w:rPr>
                  <w:rFonts w:asciiTheme="minorHAnsi" w:hAnsiTheme="minorHAnsi"/>
                  <w:sz w:val="28"/>
                  <w:szCs w:val="28"/>
                </w:rPr>
                <w:delText xml:space="preserve">on </w:delText>
              </w:r>
            </w:del>
            <w:ins w:id="128" w:author="david goldhar" w:date="2018-09-02T12:35:00Z">
              <w:r w:rsidR="006D6E79">
                <w:rPr>
                  <w:rFonts w:asciiTheme="minorHAnsi" w:hAnsiTheme="minorHAnsi"/>
                  <w:sz w:val="28"/>
                  <w:szCs w:val="28"/>
                </w:rPr>
                <w:t xml:space="preserve">not suitable for </w:t>
              </w:r>
            </w:ins>
            <w:r w:rsidR="003E4E1D">
              <w:rPr>
                <w:rFonts w:asciiTheme="minorHAnsi" w:hAnsiTheme="minorHAnsi"/>
                <w:sz w:val="28"/>
                <w:szCs w:val="28"/>
              </w:rPr>
              <w:t>internally</w:t>
            </w:r>
            <w:r w:rsidR="001D75E2">
              <w:rPr>
                <w:rFonts w:asciiTheme="minorHAnsi" w:hAnsiTheme="minorHAnsi"/>
                <w:sz w:val="28"/>
                <w:szCs w:val="28"/>
              </w:rPr>
              <w:t xml:space="preserve"> li</w:t>
            </w:r>
            <w:del w:id="129" w:author="david goldhar" w:date="2018-09-02T12:35:00Z">
              <w:r w:rsidR="001D75E2" w:rsidDel="006D6E79">
                <w:rPr>
                  <w:rFonts w:asciiTheme="minorHAnsi" w:hAnsiTheme="minorHAnsi"/>
                  <w:sz w:val="28"/>
                  <w:szCs w:val="28"/>
                </w:rPr>
                <w:delText>ghte</w:delText>
              </w:r>
            </w:del>
            <w:ins w:id="130" w:author="david goldhar" w:date="2018-09-02T12:35:00Z">
              <w:r w:rsidR="006D6E79">
                <w:rPr>
                  <w:rFonts w:asciiTheme="minorHAnsi" w:hAnsiTheme="minorHAnsi"/>
                  <w:sz w:val="28"/>
                  <w:szCs w:val="28"/>
                </w:rPr>
                <w:t>t</w:t>
              </w:r>
            </w:ins>
            <w:del w:id="131" w:author="david goldhar" w:date="2018-09-02T12:35:00Z">
              <w:r w:rsidR="001D75E2" w:rsidDel="006D6E79">
                <w:rPr>
                  <w:rFonts w:asciiTheme="minorHAnsi" w:hAnsiTheme="minorHAnsi"/>
                  <w:sz w:val="28"/>
                  <w:szCs w:val="28"/>
                </w:rPr>
                <w:delText>d</w:delText>
              </w:r>
            </w:del>
            <w:r w:rsidR="001D75E2">
              <w:rPr>
                <w:rFonts w:asciiTheme="minorHAnsi" w:hAnsiTheme="minorHAnsi"/>
                <w:sz w:val="28"/>
                <w:szCs w:val="28"/>
              </w:rPr>
              <w:t xml:space="preserve"> models</w:t>
            </w:r>
            <w:del w:id="132" w:author="david goldhar" w:date="2018-08-31T11:33:00Z">
              <w:r w:rsidR="001D75E2" w:rsidDel="00151EBB">
                <w:rPr>
                  <w:rFonts w:asciiTheme="minorHAnsi" w:hAnsiTheme="minorHAnsi"/>
                  <w:sz w:val="28"/>
                  <w:szCs w:val="28"/>
                </w:rPr>
                <w:delText>.</w:delText>
              </w:r>
            </w:del>
            <w:r w:rsidR="001D75E2">
              <w:rPr>
                <w:rFonts w:asciiTheme="minorHAnsi" w:hAnsiTheme="minorHAnsi"/>
                <w:sz w:val="28"/>
                <w:szCs w:val="28"/>
              </w:rPr>
              <w:t xml:space="preserve"> </w:t>
            </w:r>
          </w:p>
        </w:tc>
      </w:tr>
      <w:tr w:rsidR="002E1570" w:rsidRPr="00614767" w14:paraId="56DC3C1C" w14:textId="77777777" w:rsidTr="002E1570">
        <w:tc>
          <w:tcPr>
            <w:tcW w:w="4940" w:type="dxa"/>
          </w:tcPr>
          <w:p w14:paraId="4BEF9BD7" w14:textId="2742EC2B" w:rsidR="002E1570" w:rsidRPr="00614767" w:rsidRDefault="00712A3A" w:rsidP="002E1570">
            <w:pPr>
              <w:pStyle w:val="smallletterstyle"/>
              <w:spacing w:before="0" w:after="0"/>
              <w:rPr>
                <w:rFonts w:asciiTheme="minorHAnsi" w:hAnsiTheme="minorHAnsi"/>
                <w:sz w:val="28"/>
                <w:szCs w:val="28"/>
              </w:rPr>
            </w:pPr>
            <w:r w:rsidRPr="00614767">
              <w:rPr>
                <w:rFonts w:asciiTheme="minorHAnsi" w:hAnsiTheme="minorHAnsi"/>
                <w:sz w:val="28"/>
                <w:szCs w:val="28"/>
              </w:rPr>
              <w:t xml:space="preserve">Covers the printed layers </w:t>
            </w:r>
            <w:r w:rsidR="003E4E1D">
              <w:rPr>
                <w:rFonts w:asciiTheme="minorHAnsi" w:hAnsiTheme="minorHAnsi"/>
                <w:sz w:val="28"/>
                <w:szCs w:val="28"/>
              </w:rPr>
              <w:t>and eliminate</w:t>
            </w:r>
            <w:ins w:id="133" w:author="david goldhar" w:date="2018-09-02T12:36:00Z">
              <w:r w:rsidR="006D6E79">
                <w:rPr>
                  <w:rFonts w:asciiTheme="minorHAnsi" w:hAnsiTheme="minorHAnsi"/>
                  <w:sz w:val="28"/>
                  <w:szCs w:val="28"/>
                </w:rPr>
                <w:t>s</w:t>
              </w:r>
            </w:ins>
            <w:r w:rsidR="003E4E1D">
              <w:rPr>
                <w:rFonts w:asciiTheme="minorHAnsi" w:hAnsiTheme="minorHAnsi"/>
                <w:sz w:val="28"/>
                <w:szCs w:val="28"/>
              </w:rPr>
              <w:t xml:space="preserve"> the</w:t>
            </w:r>
            <w:r w:rsidRPr="00614767">
              <w:rPr>
                <w:rFonts w:asciiTheme="minorHAnsi" w:hAnsiTheme="minorHAnsi"/>
                <w:sz w:val="28"/>
                <w:szCs w:val="28"/>
              </w:rPr>
              <w:t xml:space="preserve"> need for polishing</w:t>
            </w:r>
          </w:p>
        </w:tc>
        <w:tc>
          <w:tcPr>
            <w:tcW w:w="4940" w:type="dxa"/>
          </w:tcPr>
          <w:p w14:paraId="423A6FB5" w14:textId="6906C35A" w:rsidR="002E1570" w:rsidRPr="00614767" w:rsidRDefault="003E4E1D" w:rsidP="002E1570">
            <w:pPr>
              <w:pStyle w:val="smallletterstyle"/>
              <w:spacing w:before="0" w:after="0"/>
              <w:rPr>
                <w:rFonts w:asciiTheme="minorHAnsi" w:hAnsiTheme="minorHAnsi"/>
                <w:sz w:val="28"/>
                <w:szCs w:val="28"/>
              </w:rPr>
            </w:pPr>
            <w:r>
              <w:rPr>
                <w:rFonts w:asciiTheme="minorHAnsi" w:hAnsiTheme="minorHAnsi"/>
                <w:sz w:val="28"/>
                <w:szCs w:val="28"/>
              </w:rPr>
              <w:t>M</w:t>
            </w:r>
            <w:r w:rsidR="00712A3A" w:rsidRPr="00614767">
              <w:rPr>
                <w:rFonts w:asciiTheme="minorHAnsi" w:hAnsiTheme="minorHAnsi"/>
                <w:sz w:val="28"/>
                <w:szCs w:val="28"/>
              </w:rPr>
              <w:t xml:space="preserve">ight </w:t>
            </w:r>
            <w:del w:id="134" w:author="david goldhar" w:date="2018-08-31T11:33:00Z">
              <w:r w:rsidR="00712A3A" w:rsidRPr="00614767" w:rsidDel="00151EBB">
                <w:rPr>
                  <w:rFonts w:asciiTheme="minorHAnsi" w:hAnsiTheme="minorHAnsi"/>
                  <w:sz w:val="28"/>
                  <w:szCs w:val="28"/>
                </w:rPr>
                <w:delText xml:space="preserve">eliminate </w:delText>
              </w:r>
            </w:del>
            <w:ins w:id="135" w:author="david goldhar" w:date="2018-08-31T11:33:00Z">
              <w:r w:rsidR="00151EBB">
                <w:rPr>
                  <w:rFonts w:asciiTheme="minorHAnsi" w:hAnsiTheme="minorHAnsi"/>
                  <w:sz w:val="28"/>
                  <w:szCs w:val="28"/>
                </w:rPr>
                <w:t>cover over</w:t>
              </w:r>
              <w:r w:rsidR="00151EBB" w:rsidRPr="00614767">
                <w:rPr>
                  <w:rFonts w:asciiTheme="minorHAnsi" w:hAnsiTheme="minorHAnsi"/>
                  <w:sz w:val="28"/>
                  <w:szCs w:val="28"/>
                </w:rPr>
                <w:t xml:space="preserve"> </w:t>
              </w:r>
            </w:ins>
            <w:r w:rsidR="00712A3A" w:rsidRPr="00614767">
              <w:rPr>
                <w:rFonts w:asciiTheme="minorHAnsi" w:hAnsiTheme="minorHAnsi"/>
                <w:sz w:val="28"/>
                <w:szCs w:val="28"/>
              </w:rPr>
              <w:t>small details</w:t>
            </w:r>
          </w:p>
        </w:tc>
      </w:tr>
    </w:tbl>
    <w:p w14:paraId="59FAD157" w14:textId="77777777" w:rsidR="002E1570" w:rsidRPr="00614767" w:rsidRDefault="002E1570" w:rsidP="002E1570">
      <w:pPr>
        <w:pStyle w:val="smallletterstyle"/>
        <w:spacing w:before="0" w:after="0" w:line="240" w:lineRule="auto"/>
        <w:rPr>
          <w:rFonts w:asciiTheme="minorHAnsi" w:hAnsiTheme="minorHAnsi"/>
          <w:sz w:val="28"/>
          <w:szCs w:val="28"/>
        </w:rPr>
      </w:pPr>
    </w:p>
    <w:p w14:paraId="063DE847" w14:textId="77777777" w:rsidR="00EC6A87" w:rsidRPr="00614767" w:rsidRDefault="00EC6A87" w:rsidP="00EC6A87">
      <w:pPr>
        <w:pStyle w:val="smallletterstyle"/>
        <w:spacing w:before="0" w:after="0" w:line="240" w:lineRule="auto"/>
        <w:rPr>
          <w:rFonts w:asciiTheme="minorHAnsi" w:hAnsiTheme="minorHAnsi"/>
          <w:sz w:val="28"/>
          <w:szCs w:val="28"/>
        </w:rPr>
      </w:pPr>
    </w:p>
    <w:p w14:paraId="10048DF7" w14:textId="77777777" w:rsidR="003E4E1D" w:rsidRDefault="003E4E1D">
      <w:pPr>
        <w:spacing w:before="0" w:after="160"/>
        <w:ind w:left="0"/>
        <w:rPr>
          <w:rFonts w:asciiTheme="minorHAnsi" w:hAnsiTheme="minorHAnsi" w:cstheme="minorHAnsi"/>
          <w:b/>
          <w:bCs/>
          <w:color w:val="FF6699"/>
          <w:sz w:val="28"/>
          <w:szCs w:val="28"/>
        </w:rPr>
      </w:pPr>
      <w:r>
        <w:rPr>
          <w:rFonts w:asciiTheme="minorHAnsi" w:hAnsiTheme="minorHAnsi"/>
          <w:b/>
          <w:bCs/>
          <w:color w:val="FF6699"/>
          <w:sz w:val="28"/>
          <w:szCs w:val="28"/>
        </w:rPr>
        <w:br w:type="page"/>
      </w:r>
    </w:p>
    <w:p w14:paraId="19C6E99D" w14:textId="531AB49F" w:rsidR="003B3966" w:rsidRPr="00614767" w:rsidRDefault="00EC6A87" w:rsidP="003B3966">
      <w:pPr>
        <w:pStyle w:val="smallletterstyle"/>
        <w:spacing w:before="0" w:after="0" w:line="240" w:lineRule="auto"/>
        <w:rPr>
          <w:rFonts w:asciiTheme="minorHAnsi" w:hAnsiTheme="minorHAnsi"/>
          <w:b/>
          <w:bCs/>
          <w:color w:val="FF6699"/>
          <w:sz w:val="28"/>
          <w:szCs w:val="28"/>
        </w:rPr>
      </w:pPr>
      <w:r w:rsidRPr="00614767">
        <w:rPr>
          <w:rFonts w:asciiTheme="minorHAnsi" w:hAnsiTheme="minorHAnsi"/>
          <w:b/>
          <w:bCs/>
          <w:color w:val="FF6699"/>
          <w:sz w:val="28"/>
          <w:szCs w:val="28"/>
        </w:rPr>
        <w:lastRenderedPageBreak/>
        <w:t>Material</w:t>
      </w:r>
      <w:r w:rsidR="00B31AE7" w:rsidRPr="00614767">
        <w:rPr>
          <w:rFonts w:asciiTheme="minorHAnsi" w:hAnsiTheme="minorHAnsi"/>
          <w:b/>
          <w:bCs/>
          <w:color w:val="FF6699"/>
          <w:sz w:val="28"/>
          <w:szCs w:val="28"/>
        </w:rPr>
        <w:t>s</w:t>
      </w:r>
      <w:r w:rsidRPr="00614767">
        <w:rPr>
          <w:rFonts w:asciiTheme="minorHAnsi" w:hAnsiTheme="minorHAnsi"/>
          <w:b/>
          <w:bCs/>
          <w:color w:val="FF6699"/>
          <w:sz w:val="28"/>
          <w:szCs w:val="28"/>
        </w:rPr>
        <w:t xml:space="preserve"> </w:t>
      </w:r>
      <w:ins w:id="136" w:author="david goldhar" w:date="2018-08-31T11:34:00Z">
        <w:r w:rsidR="00151EBB">
          <w:rPr>
            <w:rFonts w:asciiTheme="minorHAnsi" w:hAnsiTheme="minorHAnsi"/>
            <w:b/>
            <w:bCs/>
            <w:color w:val="FF6699"/>
            <w:sz w:val="28"/>
            <w:szCs w:val="28"/>
          </w:rPr>
          <w:t>P</w:t>
        </w:r>
      </w:ins>
      <w:del w:id="137" w:author="david goldhar" w:date="2018-08-31T11:34:00Z">
        <w:r w:rsidRPr="00614767" w:rsidDel="00151EBB">
          <w:rPr>
            <w:rFonts w:asciiTheme="minorHAnsi" w:hAnsiTheme="minorHAnsi"/>
            <w:b/>
            <w:bCs/>
            <w:color w:val="FF6699"/>
            <w:sz w:val="28"/>
            <w:szCs w:val="28"/>
          </w:rPr>
          <w:delText>p</w:delText>
        </w:r>
      </w:del>
      <w:r w:rsidRPr="00614767">
        <w:rPr>
          <w:rFonts w:asciiTheme="minorHAnsi" w:hAnsiTheme="minorHAnsi"/>
          <w:b/>
          <w:bCs/>
          <w:color w:val="FF6699"/>
          <w:sz w:val="28"/>
          <w:szCs w:val="28"/>
        </w:rPr>
        <w:t>roperties</w:t>
      </w:r>
    </w:p>
    <w:p w14:paraId="7EFCFE4E" w14:textId="77777777" w:rsidR="00994C8E" w:rsidRPr="00614767" w:rsidRDefault="00994C8E" w:rsidP="003B3966">
      <w:pPr>
        <w:pStyle w:val="smallletterstyle"/>
        <w:spacing w:before="0" w:after="0" w:line="240" w:lineRule="auto"/>
        <w:rPr>
          <w:rFonts w:asciiTheme="minorHAnsi" w:hAnsiTheme="minorHAnsi"/>
          <w:b/>
          <w:bCs/>
          <w:color w:val="FF6699"/>
          <w:sz w:val="28"/>
          <w:szCs w:val="28"/>
        </w:rPr>
      </w:pPr>
    </w:p>
    <w:p w14:paraId="4AB4E11C" w14:textId="1112A0EE" w:rsidR="00994C8E" w:rsidRPr="00614767" w:rsidRDefault="00994C8E" w:rsidP="00A939B8">
      <w:pPr>
        <w:pStyle w:val="smallletterstyle"/>
        <w:spacing w:before="0" w:after="0" w:line="240" w:lineRule="auto"/>
        <w:rPr>
          <w:rFonts w:asciiTheme="minorHAnsi" w:hAnsiTheme="minorHAnsi"/>
          <w:sz w:val="28"/>
          <w:szCs w:val="28"/>
        </w:rPr>
      </w:pPr>
      <w:r w:rsidRPr="00614767">
        <w:rPr>
          <w:rFonts w:asciiTheme="minorHAnsi" w:hAnsiTheme="minorHAnsi"/>
          <w:sz w:val="28"/>
          <w:szCs w:val="28"/>
        </w:rPr>
        <w:t>Each coating</w:t>
      </w:r>
      <w:r w:rsidR="003E4E1D">
        <w:rPr>
          <w:rFonts w:asciiTheme="minorHAnsi" w:hAnsiTheme="minorHAnsi"/>
          <w:sz w:val="28"/>
          <w:szCs w:val="28"/>
        </w:rPr>
        <w:t xml:space="preserve"> material</w:t>
      </w:r>
      <w:r w:rsidRPr="00614767">
        <w:rPr>
          <w:rFonts w:asciiTheme="minorHAnsi" w:hAnsiTheme="minorHAnsi"/>
          <w:sz w:val="28"/>
          <w:szCs w:val="28"/>
        </w:rPr>
        <w:t xml:space="preserve"> in this family has its own characteristics</w:t>
      </w:r>
      <w:ins w:id="138" w:author="david goldhar" w:date="2018-08-31T11:34:00Z">
        <w:r w:rsidR="00151EBB">
          <w:rPr>
            <w:rFonts w:asciiTheme="minorHAnsi" w:hAnsiTheme="minorHAnsi"/>
            <w:sz w:val="28"/>
            <w:szCs w:val="28"/>
          </w:rPr>
          <w:t>.</w:t>
        </w:r>
      </w:ins>
      <w:del w:id="139" w:author="david goldhar" w:date="2018-08-31T11:34:00Z">
        <w:r w:rsidR="003E4E1D" w:rsidDel="00151EBB">
          <w:rPr>
            <w:rFonts w:asciiTheme="minorHAnsi" w:hAnsiTheme="minorHAnsi"/>
            <w:sz w:val="28"/>
            <w:szCs w:val="28"/>
          </w:rPr>
          <w:delText>;</w:delText>
        </w:r>
      </w:del>
      <w:r w:rsidRPr="00614767">
        <w:rPr>
          <w:rFonts w:asciiTheme="minorHAnsi" w:hAnsiTheme="minorHAnsi"/>
          <w:sz w:val="28"/>
          <w:szCs w:val="28"/>
        </w:rPr>
        <w:t xml:space="preserve"> </w:t>
      </w:r>
      <w:ins w:id="140" w:author="david goldhar" w:date="2018-08-31T11:34:00Z">
        <w:r w:rsidR="00151EBB">
          <w:rPr>
            <w:rFonts w:asciiTheme="minorHAnsi" w:hAnsiTheme="minorHAnsi"/>
            <w:sz w:val="28"/>
            <w:szCs w:val="28"/>
          </w:rPr>
          <w:t>B</w:t>
        </w:r>
      </w:ins>
      <w:del w:id="141" w:author="david goldhar" w:date="2018-08-31T11:34:00Z">
        <w:r w:rsidRPr="00614767" w:rsidDel="00151EBB">
          <w:rPr>
            <w:rFonts w:asciiTheme="minorHAnsi" w:hAnsiTheme="minorHAnsi"/>
            <w:sz w:val="28"/>
            <w:szCs w:val="28"/>
          </w:rPr>
          <w:delText>b</w:delText>
        </w:r>
      </w:del>
      <w:r w:rsidRPr="00614767">
        <w:rPr>
          <w:rFonts w:asciiTheme="minorHAnsi" w:hAnsiTheme="minorHAnsi"/>
          <w:sz w:val="28"/>
          <w:szCs w:val="28"/>
        </w:rPr>
        <w:t xml:space="preserve">efore starting a </w:t>
      </w:r>
      <w:r w:rsidR="003E4E1D" w:rsidRPr="00614767">
        <w:rPr>
          <w:rFonts w:asciiTheme="minorHAnsi" w:hAnsiTheme="minorHAnsi"/>
          <w:sz w:val="28"/>
          <w:szCs w:val="28"/>
        </w:rPr>
        <w:t>project,</w:t>
      </w:r>
      <w:r w:rsidRPr="00614767">
        <w:rPr>
          <w:rFonts w:asciiTheme="minorHAnsi" w:hAnsiTheme="minorHAnsi"/>
          <w:sz w:val="28"/>
          <w:szCs w:val="28"/>
        </w:rPr>
        <w:t xml:space="preserve"> it is </w:t>
      </w:r>
      <w:del w:id="142" w:author="david goldhar" w:date="2018-09-02T12:36:00Z">
        <w:r w:rsidRPr="00614767" w:rsidDel="006D6E79">
          <w:rPr>
            <w:rFonts w:asciiTheme="minorHAnsi" w:hAnsiTheme="minorHAnsi"/>
            <w:sz w:val="28"/>
            <w:szCs w:val="28"/>
          </w:rPr>
          <w:delText xml:space="preserve">recommended </w:delText>
        </w:r>
      </w:del>
      <w:ins w:id="143" w:author="david goldhar" w:date="2018-09-02T12:36:00Z">
        <w:r w:rsidR="006D6E79">
          <w:rPr>
            <w:rFonts w:asciiTheme="minorHAnsi" w:hAnsiTheme="minorHAnsi"/>
            <w:sz w:val="28"/>
            <w:szCs w:val="28"/>
          </w:rPr>
          <w:t>advisable</w:t>
        </w:r>
        <w:r w:rsidR="006D6E79" w:rsidRPr="00614767">
          <w:rPr>
            <w:rFonts w:asciiTheme="minorHAnsi" w:hAnsiTheme="minorHAnsi"/>
            <w:sz w:val="28"/>
            <w:szCs w:val="28"/>
          </w:rPr>
          <w:t xml:space="preserve"> </w:t>
        </w:r>
      </w:ins>
      <w:r w:rsidRPr="00614767">
        <w:rPr>
          <w:rFonts w:asciiTheme="minorHAnsi" w:hAnsiTheme="minorHAnsi"/>
          <w:sz w:val="28"/>
          <w:szCs w:val="28"/>
        </w:rPr>
        <w:t xml:space="preserve">to </w:t>
      </w:r>
      <w:del w:id="144" w:author="david goldhar" w:date="2018-08-31T11:34:00Z">
        <w:r w:rsidR="007045C6" w:rsidDel="00151EBB">
          <w:rPr>
            <w:rFonts w:asciiTheme="minorHAnsi" w:hAnsiTheme="minorHAnsi"/>
            <w:sz w:val="28"/>
            <w:szCs w:val="28"/>
          </w:rPr>
          <w:delText xml:space="preserve">get </w:delText>
        </w:r>
      </w:del>
      <w:ins w:id="145" w:author="david goldhar" w:date="2018-08-31T11:34:00Z">
        <w:r w:rsidR="00151EBB">
          <w:rPr>
            <w:rFonts w:asciiTheme="minorHAnsi" w:hAnsiTheme="minorHAnsi"/>
            <w:sz w:val="28"/>
            <w:szCs w:val="28"/>
          </w:rPr>
          <w:t xml:space="preserve">seek </w:t>
        </w:r>
      </w:ins>
      <w:r w:rsidR="003E4E1D" w:rsidRPr="00614767">
        <w:rPr>
          <w:rFonts w:asciiTheme="minorHAnsi" w:hAnsiTheme="minorHAnsi"/>
          <w:sz w:val="28"/>
          <w:szCs w:val="28"/>
        </w:rPr>
        <w:t>advice</w:t>
      </w:r>
      <w:r w:rsidRPr="00614767">
        <w:rPr>
          <w:rFonts w:asciiTheme="minorHAnsi" w:hAnsiTheme="minorHAnsi"/>
          <w:sz w:val="28"/>
          <w:szCs w:val="28"/>
        </w:rPr>
        <w:t xml:space="preserve"> </w:t>
      </w:r>
      <w:ins w:id="146" w:author="david goldhar" w:date="2018-08-31T11:34:00Z">
        <w:r w:rsidR="00151EBB">
          <w:rPr>
            <w:rFonts w:asciiTheme="minorHAnsi" w:hAnsiTheme="minorHAnsi"/>
            <w:sz w:val="28"/>
            <w:szCs w:val="28"/>
          </w:rPr>
          <w:t xml:space="preserve">about </w:t>
        </w:r>
      </w:ins>
      <w:del w:id="147" w:author="david goldhar" w:date="2018-08-31T11:34:00Z">
        <w:r w:rsidRPr="00614767" w:rsidDel="00151EBB">
          <w:rPr>
            <w:rFonts w:asciiTheme="minorHAnsi" w:hAnsiTheme="minorHAnsi"/>
            <w:sz w:val="28"/>
            <w:szCs w:val="28"/>
          </w:rPr>
          <w:delText xml:space="preserve">on </w:delText>
        </w:r>
      </w:del>
      <w:r w:rsidRPr="00614767">
        <w:rPr>
          <w:rFonts w:asciiTheme="minorHAnsi" w:hAnsiTheme="minorHAnsi"/>
          <w:sz w:val="28"/>
          <w:szCs w:val="28"/>
        </w:rPr>
        <w:t xml:space="preserve">which material to </w:t>
      </w:r>
      <w:del w:id="148" w:author="david goldhar" w:date="2018-08-31T11:34:00Z">
        <w:r w:rsidRPr="00614767" w:rsidDel="00151EBB">
          <w:rPr>
            <w:rFonts w:asciiTheme="minorHAnsi" w:hAnsiTheme="minorHAnsi"/>
            <w:sz w:val="28"/>
            <w:szCs w:val="28"/>
          </w:rPr>
          <w:delText>choose</w:delText>
        </w:r>
      </w:del>
      <w:ins w:id="149" w:author="david goldhar" w:date="2018-08-31T11:34:00Z">
        <w:r w:rsidR="00151EBB">
          <w:rPr>
            <w:rFonts w:asciiTheme="minorHAnsi" w:hAnsiTheme="minorHAnsi"/>
            <w:sz w:val="28"/>
            <w:szCs w:val="28"/>
          </w:rPr>
          <w:t>use</w:t>
        </w:r>
      </w:ins>
      <w:r w:rsidRPr="00614767">
        <w:rPr>
          <w:rFonts w:asciiTheme="minorHAnsi" w:hAnsiTheme="minorHAnsi"/>
          <w:sz w:val="28"/>
          <w:szCs w:val="28"/>
        </w:rPr>
        <w:t xml:space="preserve">, </w:t>
      </w:r>
      <w:ins w:id="150" w:author="david goldhar" w:date="2018-08-31T11:35:00Z">
        <w:r w:rsidR="00151EBB">
          <w:rPr>
            <w:rFonts w:asciiTheme="minorHAnsi" w:hAnsiTheme="minorHAnsi"/>
            <w:sz w:val="28"/>
            <w:szCs w:val="28"/>
          </w:rPr>
          <w:t xml:space="preserve">and to </w:t>
        </w:r>
      </w:ins>
      <w:r w:rsidR="003E4E1D">
        <w:rPr>
          <w:rFonts w:asciiTheme="minorHAnsi" w:hAnsiTheme="minorHAnsi"/>
          <w:sz w:val="28"/>
          <w:szCs w:val="28"/>
        </w:rPr>
        <w:t>r</w:t>
      </w:r>
      <w:r w:rsidRPr="00614767">
        <w:rPr>
          <w:rFonts w:asciiTheme="minorHAnsi" w:hAnsiTheme="minorHAnsi"/>
          <w:sz w:val="28"/>
          <w:szCs w:val="28"/>
        </w:rPr>
        <w:t xml:space="preserve">ead the data sheet carefully and </w:t>
      </w:r>
      <w:r w:rsidR="003E4E1D">
        <w:rPr>
          <w:rFonts w:asciiTheme="minorHAnsi" w:hAnsiTheme="minorHAnsi"/>
          <w:sz w:val="28"/>
          <w:szCs w:val="28"/>
        </w:rPr>
        <w:t>choose</w:t>
      </w:r>
      <w:r w:rsidRPr="00614767">
        <w:rPr>
          <w:rFonts w:asciiTheme="minorHAnsi" w:hAnsiTheme="minorHAnsi"/>
          <w:sz w:val="28"/>
          <w:szCs w:val="28"/>
        </w:rPr>
        <w:t xml:space="preserve"> accordingly. </w:t>
      </w:r>
      <w:r w:rsidR="003E4E1D">
        <w:rPr>
          <w:rFonts w:asciiTheme="minorHAnsi" w:hAnsiTheme="minorHAnsi"/>
          <w:sz w:val="28"/>
          <w:szCs w:val="28"/>
        </w:rPr>
        <w:t>The table below is</w:t>
      </w:r>
      <w:r w:rsidR="00B31AE7" w:rsidRPr="00614767">
        <w:rPr>
          <w:rFonts w:asciiTheme="minorHAnsi" w:hAnsiTheme="minorHAnsi"/>
          <w:sz w:val="28"/>
          <w:szCs w:val="28"/>
        </w:rPr>
        <w:t xml:space="preserve"> an example o</w:t>
      </w:r>
      <w:r w:rsidR="003E4E1D">
        <w:rPr>
          <w:rFonts w:asciiTheme="minorHAnsi" w:hAnsiTheme="minorHAnsi"/>
          <w:sz w:val="28"/>
          <w:szCs w:val="28"/>
        </w:rPr>
        <w:t>f</w:t>
      </w:r>
      <w:r w:rsidR="00A939B8" w:rsidRPr="00614767">
        <w:rPr>
          <w:rFonts w:asciiTheme="minorHAnsi" w:hAnsiTheme="minorHAnsi"/>
          <w:sz w:val="28"/>
          <w:szCs w:val="28"/>
        </w:rPr>
        <w:t xml:space="preserve"> </w:t>
      </w:r>
      <w:ins w:id="151" w:author="david goldhar" w:date="2018-08-31T11:35:00Z">
        <w:r w:rsidR="00151EBB">
          <w:rPr>
            <w:rFonts w:asciiTheme="minorHAnsi" w:hAnsiTheme="minorHAnsi"/>
            <w:sz w:val="28"/>
            <w:szCs w:val="28"/>
          </w:rPr>
          <w:t xml:space="preserve">a </w:t>
        </w:r>
      </w:ins>
      <w:r w:rsidR="00A939B8" w:rsidRPr="00614767">
        <w:rPr>
          <w:rFonts w:asciiTheme="minorHAnsi" w:hAnsiTheme="minorHAnsi"/>
          <w:sz w:val="28"/>
          <w:szCs w:val="28"/>
        </w:rPr>
        <w:t>comparison</w:t>
      </w:r>
      <w:r w:rsidR="00B31AE7" w:rsidRPr="00614767">
        <w:rPr>
          <w:rFonts w:asciiTheme="minorHAnsi" w:hAnsiTheme="minorHAnsi"/>
          <w:sz w:val="28"/>
          <w:szCs w:val="28"/>
        </w:rPr>
        <w:t xml:space="preserve"> </w:t>
      </w:r>
      <w:r w:rsidR="00A939B8" w:rsidRPr="00614767">
        <w:rPr>
          <w:rFonts w:asciiTheme="minorHAnsi" w:hAnsiTheme="minorHAnsi"/>
          <w:sz w:val="28"/>
          <w:szCs w:val="28"/>
        </w:rPr>
        <w:t>between two types of materials:</w:t>
      </w:r>
    </w:p>
    <w:p w14:paraId="182CC2DF" w14:textId="77777777" w:rsidR="003B3966" w:rsidRPr="00614767" w:rsidRDefault="003B3966" w:rsidP="003B3966">
      <w:pPr>
        <w:pStyle w:val="smallletterstyle"/>
        <w:spacing w:before="0" w:after="0" w:line="240" w:lineRule="auto"/>
        <w:rPr>
          <w:rFonts w:asciiTheme="minorHAnsi" w:hAnsiTheme="minorHAnsi"/>
          <w:b/>
          <w:bCs/>
          <w:color w:val="FF6699"/>
          <w:sz w:val="28"/>
          <w:szCs w:val="28"/>
        </w:rPr>
      </w:pPr>
    </w:p>
    <w:p w14:paraId="083C945F" w14:textId="77777777" w:rsidR="003B3966" w:rsidRPr="00614767" w:rsidRDefault="003B3966" w:rsidP="003B3966">
      <w:pPr>
        <w:pStyle w:val="smallletterstyle"/>
        <w:spacing w:before="0" w:after="0" w:line="240" w:lineRule="auto"/>
        <w:rPr>
          <w:rFonts w:asciiTheme="minorHAnsi" w:hAnsiTheme="minorHAnsi"/>
          <w:b/>
          <w:bCs/>
          <w:color w:val="FF6699"/>
          <w:sz w:val="28"/>
          <w:szCs w:val="28"/>
        </w:rPr>
      </w:pPr>
    </w:p>
    <w:p w14:paraId="1714AC33" w14:textId="77777777" w:rsidR="00A939B8" w:rsidRPr="00614767" w:rsidRDefault="0032361F" w:rsidP="003B3966">
      <w:pPr>
        <w:pStyle w:val="smallletterstyle"/>
        <w:spacing w:before="0" w:after="0" w:line="240" w:lineRule="auto"/>
        <w:rPr>
          <w:rFonts w:asciiTheme="minorHAnsi" w:hAnsiTheme="minorHAnsi"/>
          <w:b/>
          <w:bCs/>
          <w:color w:val="FF6699"/>
          <w:sz w:val="28"/>
          <w:szCs w:val="28"/>
        </w:rPr>
      </w:pPr>
      <w:r w:rsidRPr="00614767">
        <w:rPr>
          <w:rFonts w:asciiTheme="minorHAnsi" w:hAnsiTheme="minorHAnsi"/>
          <w:noProof/>
          <w:sz w:val="28"/>
          <w:szCs w:val="28"/>
        </w:rPr>
        <w:drawing>
          <wp:anchor distT="0" distB="0" distL="114300" distR="114300" simplePos="0" relativeHeight="251729920" behindDoc="0" locked="0" layoutInCell="1" allowOverlap="1" wp14:anchorId="234D188F" wp14:editId="5FB3DF91">
            <wp:simplePos x="0" y="0"/>
            <wp:positionH relativeFrom="column">
              <wp:posOffset>3941445</wp:posOffset>
            </wp:positionH>
            <wp:positionV relativeFrom="paragraph">
              <wp:posOffset>340995</wp:posOffset>
            </wp:positionV>
            <wp:extent cx="1238250" cy="849630"/>
            <wp:effectExtent l="133350" t="114300" r="323850" b="331470"/>
            <wp:wrapSquare wrapText="bothSides"/>
            <wp:docPr id="44" name="תמונה 44" descr="https://www.polytek.com/sites/default/files/styles/product_image_full/public/products/EZSPRAYFRU95_Polytek.jpg?itok=SkEkwOX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www.polytek.com/sites/default/files/styles/product_image_full/public/products/EZSPRAYFRU95_Polytek.jpg?itok=SkEkwOXc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3" t="25302" r="3213" b="10442"/>
                    <a:stretch/>
                  </pic:blipFill>
                  <pic:spPr bwMode="auto">
                    <a:xfrm>
                      <a:off x="0" y="0"/>
                      <a:ext cx="1238250" cy="8496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1AE7" w:rsidRPr="00614767">
        <w:rPr>
          <w:rFonts w:asciiTheme="minorHAnsi" w:hAnsiTheme="minorHAnsi"/>
          <w:b/>
          <w:bCs/>
          <w:noProof/>
          <w:color w:val="FF6699"/>
          <w:sz w:val="28"/>
          <w:szCs w:val="28"/>
        </w:rPr>
        <w:drawing>
          <wp:inline distT="0" distB="0" distL="0" distR="0" wp14:anchorId="1294B1AB" wp14:editId="6D70A77D">
            <wp:extent cx="1470005" cy="1533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33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429" cy="154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55"/>
        <w:gridCol w:w="3291"/>
        <w:gridCol w:w="3434"/>
      </w:tblGrid>
      <w:tr w:rsidR="00A939B8" w:rsidRPr="00614767" w14:paraId="516E8CDF" w14:textId="77777777" w:rsidTr="00A939B8">
        <w:tc>
          <w:tcPr>
            <w:tcW w:w="3155" w:type="dxa"/>
          </w:tcPr>
          <w:p w14:paraId="0F1ED009" w14:textId="77777777" w:rsidR="00A939B8" w:rsidRPr="00614767" w:rsidRDefault="00A939B8" w:rsidP="003B3966">
            <w:pPr>
              <w:pStyle w:val="smallletterstyle"/>
              <w:spacing w:before="0" w:after="0"/>
              <w:rPr>
                <w:rFonts w:asciiTheme="minorHAnsi" w:hAnsiTheme="minorHAnsi"/>
                <w:b/>
                <w:bCs/>
                <w:color w:val="FF6699"/>
                <w:sz w:val="28"/>
                <w:szCs w:val="28"/>
              </w:rPr>
            </w:pPr>
          </w:p>
        </w:tc>
        <w:tc>
          <w:tcPr>
            <w:tcW w:w="3291" w:type="dxa"/>
          </w:tcPr>
          <w:p w14:paraId="2C1FA2E4" w14:textId="77777777" w:rsidR="00A939B8" w:rsidRPr="00614767" w:rsidRDefault="00A939B8" w:rsidP="003B3966">
            <w:pPr>
              <w:pStyle w:val="smallletterstyle"/>
              <w:spacing w:before="0" w:after="0"/>
              <w:rPr>
                <w:rFonts w:asciiTheme="minorHAnsi" w:hAnsiTheme="minorHAnsi"/>
                <w:b/>
                <w:bCs/>
                <w:color w:val="FF6699"/>
                <w:sz w:val="28"/>
                <w:szCs w:val="28"/>
              </w:rPr>
            </w:pPr>
            <w:r w:rsidRPr="00614767">
              <w:rPr>
                <w:rFonts w:asciiTheme="minorHAnsi" w:hAnsiTheme="minorHAnsi"/>
                <w:b/>
                <w:bCs/>
                <w:color w:val="FF6699"/>
                <w:sz w:val="28"/>
                <w:szCs w:val="28"/>
              </w:rPr>
              <w:t xml:space="preserve">XS 350 </w:t>
            </w:r>
          </w:p>
        </w:tc>
        <w:tc>
          <w:tcPr>
            <w:tcW w:w="3434" w:type="dxa"/>
          </w:tcPr>
          <w:p w14:paraId="54B8D274" w14:textId="77777777" w:rsidR="00A939B8" w:rsidRPr="00614767" w:rsidRDefault="00A939B8" w:rsidP="003B3966">
            <w:pPr>
              <w:pStyle w:val="smallletterstyle"/>
              <w:spacing w:before="0" w:after="0"/>
              <w:rPr>
                <w:rFonts w:asciiTheme="minorHAnsi" w:hAnsiTheme="minorHAnsi"/>
                <w:b/>
                <w:bCs/>
                <w:color w:val="FF6699"/>
                <w:sz w:val="28"/>
                <w:szCs w:val="28"/>
              </w:rPr>
            </w:pPr>
            <w:proofErr w:type="spellStart"/>
            <w:r w:rsidRPr="00614767">
              <w:rPr>
                <w:rFonts w:asciiTheme="minorHAnsi" w:hAnsiTheme="minorHAnsi"/>
                <w:b/>
                <w:bCs/>
                <w:color w:val="0099CC"/>
                <w:sz w:val="28"/>
                <w:szCs w:val="28"/>
              </w:rPr>
              <w:t>EasyFlo</w:t>
            </w:r>
            <w:proofErr w:type="spellEnd"/>
            <w:r w:rsidRPr="00614767">
              <w:rPr>
                <w:rFonts w:asciiTheme="minorHAnsi" w:hAnsiTheme="minorHAnsi"/>
                <w:b/>
                <w:bCs/>
                <w:color w:val="0099CC"/>
                <w:sz w:val="28"/>
                <w:szCs w:val="28"/>
              </w:rPr>
              <w:t xml:space="preserve"> Spray FR</w:t>
            </w:r>
          </w:p>
        </w:tc>
      </w:tr>
      <w:tr w:rsidR="00A939B8" w:rsidRPr="00614767" w14:paraId="3A251390" w14:textId="77777777" w:rsidTr="00A939B8">
        <w:tc>
          <w:tcPr>
            <w:tcW w:w="3155" w:type="dxa"/>
          </w:tcPr>
          <w:p w14:paraId="191F33F6" w14:textId="601452E4" w:rsidR="00A939B8" w:rsidRPr="00614767" w:rsidRDefault="00A939B8" w:rsidP="003B3966">
            <w:pPr>
              <w:pStyle w:val="smallletterstyle"/>
              <w:spacing w:before="0" w:after="0"/>
              <w:rPr>
                <w:rFonts w:asciiTheme="minorHAnsi" w:hAnsiTheme="minorHAnsi"/>
                <w:b/>
                <w:bCs/>
                <w:color w:val="FF6699"/>
                <w:sz w:val="28"/>
                <w:szCs w:val="28"/>
              </w:rPr>
            </w:pPr>
            <w:r w:rsidRPr="00614767">
              <w:rPr>
                <w:rFonts w:asciiTheme="minorHAnsi" w:hAnsiTheme="minorHAnsi" w:cstheme="majorBidi"/>
                <w:sz w:val="28"/>
                <w:szCs w:val="28"/>
              </w:rPr>
              <w:t xml:space="preserve">Mix </w:t>
            </w:r>
            <w:ins w:id="152" w:author="david goldhar" w:date="2018-08-31T11:36:00Z">
              <w:r w:rsidR="00151EBB">
                <w:rPr>
                  <w:rFonts w:asciiTheme="minorHAnsi" w:hAnsiTheme="minorHAnsi" w:cstheme="majorBidi"/>
                  <w:sz w:val="28"/>
                  <w:szCs w:val="28"/>
                </w:rPr>
                <w:t>r</w:t>
              </w:r>
            </w:ins>
            <w:del w:id="153" w:author="david goldhar" w:date="2018-08-31T11:36:00Z">
              <w:r w:rsidRPr="00614767" w:rsidDel="00151EBB">
                <w:rPr>
                  <w:rFonts w:asciiTheme="minorHAnsi" w:hAnsiTheme="minorHAnsi" w:cstheme="majorBidi"/>
                  <w:sz w:val="28"/>
                  <w:szCs w:val="28"/>
                </w:rPr>
                <w:delText>R</w:delText>
              </w:r>
            </w:del>
            <w:r w:rsidRPr="00614767">
              <w:rPr>
                <w:rFonts w:asciiTheme="minorHAnsi" w:hAnsiTheme="minorHAnsi" w:cstheme="majorBidi"/>
                <w:sz w:val="28"/>
                <w:szCs w:val="28"/>
              </w:rPr>
              <w:t>atio</w:t>
            </w:r>
          </w:p>
        </w:tc>
        <w:tc>
          <w:tcPr>
            <w:tcW w:w="3291" w:type="dxa"/>
          </w:tcPr>
          <w:p w14:paraId="5D191BE3" w14:textId="0B552C13" w:rsidR="00A939B8" w:rsidRPr="00614767" w:rsidRDefault="00E9536F" w:rsidP="003B3966">
            <w:pPr>
              <w:pStyle w:val="smallletterstyle"/>
              <w:spacing w:before="0" w:after="0"/>
              <w:rPr>
                <w:rFonts w:asciiTheme="minorHAnsi" w:hAnsiTheme="minorHAnsi"/>
                <w:b/>
                <w:bCs/>
                <w:color w:val="FF6699"/>
                <w:sz w:val="28"/>
                <w:szCs w:val="28"/>
              </w:rPr>
            </w:pPr>
            <w:r w:rsidRPr="00614767">
              <w:rPr>
                <w:rFonts w:asciiTheme="minorHAnsi" w:hAnsiTheme="minorHAnsi" w:cstheme="majorBidi"/>
                <w:sz w:val="28"/>
                <w:szCs w:val="28"/>
              </w:rPr>
              <w:t>1</w:t>
            </w:r>
            <w:del w:id="154" w:author="david goldhar" w:date="2018-08-31T11:37:00Z">
              <w:r w:rsidRPr="00614767" w:rsidDel="00151EBB">
                <w:rPr>
                  <w:rFonts w:asciiTheme="minorHAnsi" w:hAnsiTheme="minorHAnsi" w:cstheme="majorBidi"/>
                  <w:sz w:val="28"/>
                  <w:szCs w:val="28"/>
                </w:rPr>
                <w:delText>A</w:delText>
              </w:r>
            </w:del>
            <w:r w:rsidRPr="00614767">
              <w:rPr>
                <w:rFonts w:asciiTheme="minorHAnsi" w:hAnsiTheme="minorHAnsi" w:cstheme="majorBidi"/>
                <w:sz w:val="28"/>
                <w:szCs w:val="28"/>
              </w:rPr>
              <w:t>:1</w:t>
            </w:r>
            <w:del w:id="155" w:author="david goldhar" w:date="2018-08-31T11:37:00Z">
              <w:r w:rsidRPr="00614767" w:rsidDel="00151EBB">
                <w:rPr>
                  <w:rFonts w:asciiTheme="minorHAnsi" w:hAnsiTheme="minorHAnsi" w:cstheme="majorBidi"/>
                  <w:sz w:val="28"/>
                  <w:szCs w:val="28"/>
                </w:rPr>
                <w:delText>B</w:delText>
              </w:r>
            </w:del>
            <w:r w:rsidRPr="00614767">
              <w:rPr>
                <w:rFonts w:asciiTheme="minorHAnsi" w:hAnsiTheme="minorHAnsi" w:cstheme="majorBidi"/>
                <w:sz w:val="28"/>
                <w:szCs w:val="28"/>
              </w:rPr>
              <w:t xml:space="preserve"> by </w:t>
            </w:r>
            <w:ins w:id="156" w:author="david goldhar" w:date="2018-08-31T11:37:00Z">
              <w:r w:rsidR="00151EBB">
                <w:rPr>
                  <w:rFonts w:asciiTheme="minorHAnsi" w:hAnsiTheme="minorHAnsi" w:cstheme="majorBidi"/>
                  <w:sz w:val="28"/>
                  <w:szCs w:val="28"/>
                </w:rPr>
                <w:t>v</w:t>
              </w:r>
            </w:ins>
            <w:del w:id="157" w:author="david goldhar" w:date="2018-08-31T11:37:00Z">
              <w:r w:rsidRPr="00614767" w:rsidDel="00151EBB">
                <w:rPr>
                  <w:rFonts w:asciiTheme="minorHAnsi" w:hAnsiTheme="minorHAnsi" w:cstheme="majorBidi"/>
                  <w:sz w:val="28"/>
                  <w:szCs w:val="28"/>
                </w:rPr>
                <w:delText>V</w:delText>
              </w:r>
            </w:del>
            <w:r w:rsidRPr="00614767">
              <w:rPr>
                <w:rFonts w:asciiTheme="minorHAnsi" w:hAnsiTheme="minorHAnsi" w:cstheme="majorBidi"/>
                <w:sz w:val="28"/>
                <w:szCs w:val="28"/>
              </w:rPr>
              <w:t>olume</w:t>
            </w:r>
          </w:p>
        </w:tc>
        <w:tc>
          <w:tcPr>
            <w:tcW w:w="3434" w:type="dxa"/>
          </w:tcPr>
          <w:p w14:paraId="274FC429" w14:textId="1A8E951E" w:rsidR="00A939B8" w:rsidRPr="00614767" w:rsidRDefault="00E9536F" w:rsidP="003B3966">
            <w:pPr>
              <w:pStyle w:val="smallletterstyle"/>
              <w:spacing w:before="0" w:after="0"/>
              <w:rPr>
                <w:rFonts w:asciiTheme="minorHAnsi" w:hAnsiTheme="minorHAnsi"/>
                <w:b/>
                <w:bCs/>
                <w:color w:val="FF6699"/>
                <w:sz w:val="28"/>
                <w:szCs w:val="28"/>
              </w:rPr>
            </w:pPr>
            <w:r w:rsidRPr="00614767">
              <w:rPr>
                <w:rFonts w:asciiTheme="minorHAnsi" w:hAnsiTheme="minorHAnsi" w:cstheme="majorBidi"/>
                <w:sz w:val="28"/>
                <w:szCs w:val="28"/>
              </w:rPr>
              <w:t>1</w:t>
            </w:r>
            <w:del w:id="158" w:author="david goldhar" w:date="2018-08-31T11:37:00Z">
              <w:r w:rsidRPr="00614767" w:rsidDel="00151EBB">
                <w:rPr>
                  <w:rFonts w:asciiTheme="minorHAnsi" w:hAnsiTheme="minorHAnsi" w:cstheme="majorBidi"/>
                  <w:sz w:val="28"/>
                  <w:szCs w:val="28"/>
                </w:rPr>
                <w:delText>A</w:delText>
              </w:r>
            </w:del>
            <w:r w:rsidRPr="00614767">
              <w:rPr>
                <w:rFonts w:asciiTheme="minorHAnsi" w:hAnsiTheme="minorHAnsi" w:cstheme="majorBidi"/>
                <w:sz w:val="28"/>
                <w:szCs w:val="28"/>
              </w:rPr>
              <w:t>:1</w:t>
            </w:r>
            <w:del w:id="159" w:author="david goldhar" w:date="2018-08-31T11:37:00Z">
              <w:r w:rsidRPr="00614767" w:rsidDel="00151EBB">
                <w:rPr>
                  <w:rFonts w:asciiTheme="minorHAnsi" w:hAnsiTheme="minorHAnsi" w:cstheme="majorBidi"/>
                  <w:sz w:val="28"/>
                  <w:szCs w:val="28"/>
                </w:rPr>
                <w:delText>B</w:delText>
              </w:r>
            </w:del>
            <w:r w:rsidRPr="00614767">
              <w:rPr>
                <w:rFonts w:asciiTheme="minorHAnsi" w:hAnsiTheme="minorHAnsi" w:cstheme="majorBidi"/>
                <w:sz w:val="28"/>
                <w:szCs w:val="28"/>
              </w:rPr>
              <w:t xml:space="preserve"> by </w:t>
            </w:r>
            <w:ins w:id="160" w:author="david goldhar" w:date="2018-08-31T11:37:00Z">
              <w:r w:rsidR="00151EBB">
                <w:rPr>
                  <w:rFonts w:asciiTheme="minorHAnsi" w:hAnsiTheme="minorHAnsi" w:cstheme="majorBidi"/>
                  <w:sz w:val="28"/>
                  <w:szCs w:val="28"/>
                </w:rPr>
                <w:t>v</w:t>
              </w:r>
            </w:ins>
            <w:del w:id="161" w:author="david goldhar" w:date="2018-08-31T11:37:00Z">
              <w:r w:rsidRPr="00614767" w:rsidDel="00151EBB">
                <w:rPr>
                  <w:rFonts w:asciiTheme="minorHAnsi" w:hAnsiTheme="minorHAnsi" w:cstheme="majorBidi"/>
                  <w:sz w:val="28"/>
                  <w:szCs w:val="28"/>
                </w:rPr>
                <w:delText>V</w:delText>
              </w:r>
            </w:del>
            <w:r w:rsidRPr="00614767">
              <w:rPr>
                <w:rFonts w:asciiTheme="minorHAnsi" w:hAnsiTheme="minorHAnsi" w:cstheme="majorBidi"/>
                <w:sz w:val="28"/>
                <w:szCs w:val="28"/>
              </w:rPr>
              <w:t>olume, or 100</w:t>
            </w:r>
            <w:del w:id="162" w:author="david goldhar" w:date="2018-08-31T11:37:00Z">
              <w:r w:rsidRPr="00614767" w:rsidDel="00151EBB">
                <w:rPr>
                  <w:rFonts w:asciiTheme="minorHAnsi" w:hAnsiTheme="minorHAnsi" w:cstheme="majorBidi"/>
                  <w:sz w:val="28"/>
                  <w:szCs w:val="28"/>
                </w:rPr>
                <w:delText>A</w:delText>
              </w:r>
            </w:del>
            <w:r w:rsidRPr="00614767">
              <w:rPr>
                <w:rFonts w:asciiTheme="minorHAnsi" w:hAnsiTheme="minorHAnsi" w:cstheme="majorBidi"/>
                <w:sz w:val="28"/>
                <w:szCs w:val="28"/>
              </w:rPr>
              <w:t>:90</w:t>
            </w:r>
            <w:del w:id="163" w:author="david goldhar" w:date="2018-08-31T11:37:00Z">
              <w:r w:rsidRPr="00614767" w:rsidDel="00151EBB">
                <w:rPr>
                  <w:rFonts w:asciiTheme="minorHAnsi" w:hAnsiTheme="minorHAnsi" w:cstheme="majorBidi"/>
                  <w:sz w:val="28"/>
                  <w:szCs w:val="28"/>
                </w:rPr>
                <w:delText>B</w:delText>
              </w:r>
            </w:del>
            <w:r w:rsidRPr="00614767">
              <w:rPr>
                <w:rFonts w:asciiTheme="minorHAnsi" w:hAnsiTheme="minorHAnsi" w:cstheme="majorBidi"/>
                <w:sz w:val="28"/>
                <w:szCs w:val="28"/>
              </w:rPr>
              <w:t xml:space="preserve"> by </w:t>
            </w:r>
            <w:ins w:id="164" w:author="david goldhar" w:date="2018-08-31T11:37:00Z">
              <w:r w:rsidR="00151EBB">
                <w:rPr>
                  <w:rFonts w:asciiTheme="minorHAnsi" w:hAnsiTheme="minorHAnsi" w:cstheme="majorBidi"/>
                  <w:sz w:val="28"/>
                  <w:szCs w:val="28"/>
                </w:rPr>
                <w:t>w</w:t>
              </w:r>
            </w:ins>
            <w:del w:id="165" w:author="david goldhar" w:date="2018-08-31T11:37:00Z">
              <w:r w:rsidRPr="00614767" w:rsidDel="00151EBB">
                <w:rPr>
                  <w:rFonts w:asciiTheme="minorHAnsi" w:hAnsiTheme="minorHAnsi" w:cstheme="majorBidi"/>
                  <w:sz w:val="28"/>
                  <w:szCs w:val="28"/>
                </w:rPr>
                <w:delText>W</w:delText>
              </w:r>
            </w:del>
            <w:r w:rsidRPr="00614767">
              <w:rPr>
                <w:rFonts w:asciiTheme="minorHAnsi" w:hAnsiTheme="minorHAnsi" w:cstheme="majorBidi"/>
                <w:sz w:val="28"/>
                <w:szCs w:val="28"/>
              </w:rPr>
              <w:t>eight</w:t>
            </w:r>
          </w:p>
        </w:tc>
      </w:tr>
      <w:tr w:rsidR="00A939B8" w:rsidRPr="00614767" w14:paraId="203E64AF" w14:textId="77777777" w:rsidTr="00A939B8">
        <w:tc>
          <w:tcPr>
            <w:tcW w:w="3155" w:type="dxa"/>
          </w:tcPr>
          <w:p w14:paraId="3B6C5DC5" w14:textId="77777777" w:rsidR="00A939B8" w:rsidRPr="00614767" w:rsidRDefault="00A939B8" w:rsidP="003B3966">
            <w:pPr>
              <w:pStyle w:val="smallletterstyle"/>
              <w:spacing w:before="0" w:after="0"/>
              <w:rPr>
                <w:rFonts w:asciiTheme="minorHAnsi" w:hAnsiTheme="minorHAnsi"/>
                <w:b/>
                <w:bCs/>
                <w:color w:val="FF6699"/>
                <w:sz w:val="28"/>
                <w:szCs w:val="28"/>
              </w:rPr>
            </w:pPr>
            <w:r w:rsidRPr="00614767">
              <w:rPr>
                <w:rFonts w:asciiTheme="minorHAnsi" w:hAnsiTheme="minorHAnsi" w:cstheme="majorBidi"/>
                <w:sz w:val="28"/>
                <w:szCs w:val="28"/>
              </w:rPr>
              <w:t>Color of mixed material</w:t>
            </w:r>
          </w:p>
        </w:tc>
        <w:tc>
          <w:tcPr>
            <w:tcW w:w="3291" w:type="dxa"/>
          </w:tcPr>
          <w:p w14:paraId="47561BF8" w14:textId="77777777" w:rsidR="00A939B8" w:rsidRPr="00614767" w:rsidRDefault="00E9536F" w:rsidP="003B3966">
            <w:pPr>
              <w:pStyle w:val="smallletterstyle"/>
              <w:spacing w:before="0" w:after="0"/>
              <w:rPr>
                <w:rFonts w:asciiTheme="minorHAnsi" w:hAnsiTheme="minorHAnsi"/>
                <w:b/>
                <w:bCs/>
                <w:color w:val="FF6699"/>
                <w:sz w:val="28"/>
                <w:szCs w:val="28"/>
              </w:rPr>
            </w:pPr>
            <w:r w:rsidRPr="00614767">
              <w:rPr>
                <w:rFonts w:asciiTheme="minorHAnsi" w:hAnsiTheme="minorHAnsi" w:cstheme="majorBidi"/>
                <w:sz w:val="28"/>
                <w:szCs w:val="28"/>
              </w:rPr>
              <w:t>Off-white- pigment can be added</w:t>
            </w:r>
          </w:p>
        </w:tc>
        <w:tc>
          <w:tcPr>
            <w:tcW w:w="3434" w:type="dxa"/>
          </w:tcPr>
          <w:p w14:paraId="4D7BC4EC" w14:textId="77777777" w:rsidR="00A939B8" w:rsidRPr="00614767" w:rsidRDefault="00E9536F" w:rsidP="003B3966">
            <w:pPr>
              <w:pStyle w:val="smallletterstyle"/>
              <w:spacing w:before="0" w:after="0"/>
              <w:rPr>
                <w:rFonts w:asciiTheme="minorHAnsi" w:hAnsiTheme="minorHAnsi"/>
                <w:b/>
                <w:bCs/>
                <w:color w:val="FF6699"/>
                <w:sz w:val="28"/>
                <w:szCs w:val="28"/>
              </w:rPr>
            </w:pPr>
            <w:r w:rsidRPr="00614767">
              <w:rPr>
                <w:rFonts w:asciiTheme="minorHAnsi" w:hAnsiTheme="minorHAnsi" w:cstheme="majorBidi"/>
                <w:sz w:val="28"/>
                <w:szCs w:val="28"/>
              </w:rPr>
              <w:t xml:space="preserve">Off-white- pigment can be added </w:t>
            </w:r>
          </w:p>
        </w:tc>
      </w:tr>
      <w:tr w:rsidR="00A939B8" w:rsidRPr="00614767" w14:paraId="32A4E0C3" w14:textId="77777777" w:rsidTr="00A939B8">
        <w:tc>
          <w:tcPr>
            <w:tcW w:w="3155" w:type="dxa"/>
          </w:tcPr>
          <w:p w14:paraId="14A943FA" w14:textId="4ADC2BF4" w:rsidR="00A939B8" w:rsidRPr="00614767" w:rsidRDefault="00A939B8" w:rsidP="003B3966">
            <w:pPr>
              <w:pStyle w:val="smallletterstyle"/>
              <w:spacing w:before="0" w:after="0"/>
              <w:rPr>
                <w:rFonts w:asciiTheme="minorHAnsi" w:hAnsiTheme="minorHAnsi"/>
                <w:b/>
                <w:bCs/>
                <w:color w:val="FF6699"/>
                <w:sz w:val="28"/>
                <w:szCs w:val="28"/>
              </w:rPr>
            </w:pPr>
            <w:r w:rsidRPr="00614767">
              <w:rPr>
                <w:rFonts w:asciiTheme="minorHAnsi" w:hAnsiTheme="minorHAnsi" w:cstheme="majorBidi"/>
                <w:sz w:val="28"/>
                <w:szCs w:val="28"/>
              </w:rPr>
              <w:t xml:space="preserve">Pot </w:t>
            </w:r>
            <w:ins w:id="166" w:author="david goldhar" w:date="2018-08-31T11:37:00Z">
              <w:r w:rsidR="00151EBB">
                <w:rPr>
                  <w:rFonts w:asciiTheme="minorHAnsi" w:hAnsiTheme="minorHAnsi" w:cstheme="majorBidi"/>
                  <w:sz w:val="28"/>
                  <w:szCs w:val="28"/>
                </w:rPr>
                <w:t>l</w:t>
              </w:r>
            </w:ins>
            <w:del w:id="167" w:author="david goldhar" w:date="2018-08-31T11:37:00Z">
              <w:r w:rsidRPr="00614767" w:rsidDel="00151EBB">
                <w:rPr>
                  <w:rFonts w:asciiTheme="minorHAnsi" w:hAnsiTheme="minorHAnsi" w:cstheme="majorBidi"/>
                  <w:sz w:val="28"/>
                  <w:szCs w:val="28"/>
                </w:rPr>
                <w:delText>L</w:delText>
              </w:r>
            </w:del>
            <w:r w:rsidRPr="00614767">
              <w:rPr>
                <w:rFonts w:asciiTheme="minorHAnsi" w:hAnsiTheme="minorHAnsi" w:cstheme="majorBidi"/>
                <w:sz w:val="28"/>
                <w:szCs w:val="28"/>
              </w:rPr>
              <w:t>ife, min</w:t>
            </w:r>
          </w:p>
        </w:tc>
        <w:tc>
          <w:tcPr>
            <w:tcW w:w="3291" w:type="dxa"/>
          </w:tcPr>
          <w:p w14:paraId="3CA17C5A" w14:textId="7A9EE7FA" w:rsidR="00A939B8" w:rsidRPr="00614767" w:rsidRDefault="00E9536F" w:rsidP="00E9536F">
            <w:pPr>
              <w:pStyle w:val="smallletterstyle"/>
              <w:spacing w:before="0" w:after="0"/>
              <w:rPr>
                <w:rFonts w:asciiTheme="minorHAnsi" w:hAnsiTheme="minorHAnsi"/>
                <w:color w:val="FF6699"/>
                <w:sz w:val="28"/>
                <w:szCs w:val="28"/>
              </w:rPr>
            </w:pPr>
            <w:r w:rsidRPr="00614767">
              <w:rPr>
                <w:rFonts w:asciiTheme="minorHAnsi" w:hAnsiTheme="minorHAnsi"/>
                <w:sz w:val="28"/>
                <w:szCs w:val="28"/>
              </w:rPr>
              <w:t>3 to 6 sec</w:t>
            </w:r>
            <w:ins w:id="168" w:author="david goldhar" w:date="2018-08-31T11:37:00Z">
              <w:r w:rsidR="00151EBB">
                <w:rPr>
                  <w:rFonts w:asciiTheme="minorHAnsi" w:hAnsiTheme="minorHAnsi"/>
                  <w:sz w:val="28"/>
                  <w:szCs w:val="28"/>
                </w:rPr>
                <w:t>onds</w:t>
              </w:r>
            </w:ins>
            <w:del w:id="169" w:author="david goldhar" w:date="2018-08-31T11:37:00Z">
              <w:r w:rsidRPr="00614767" w:rsidDel="00151EBB">
                <w:rPr>
                  <w:rFonts w:asciiTheme="minorHAnsi" w:hAnsiTheme="minorHAnsi"/>
                  <w:sz w:val="28"/>
                  <w:szCs w:val="28"/>
                </w:rPr>
                <w:delText>.</w:delText>
              </w:r>
            </w:del>
          </w:p>
        </w:tc>
        <w:tc>
          <w:tcPr>
            <w:tcW w:w="3434" w:type="dxa"/>
          </w:tcPr>
          <w:p w14:paraId="1A2C5AD2" w14:textId="69C8B872" w:rsidR="00A939B8" w:rsidRPr="00614767" w:rsidRDefault="00E9536F" w:rsidP="003B3966">
            <w:pPr>
              <w:pStyle w:val="smallletterstyle"/>
              <w:spacing w:before="0" w:after="0"/>
              <w:rPr>
                <w:rFonts w:asciiTheme="minorHAnsi" w:hAnsiTheme="minorHAnsi"/>
                <w:b/>
                <w:bCs/>
                <w:color w:val="FF6699"/>
                <w:sz w:val="28"/>
                <w:szCs w:val="28"/>
              </w:rPr>
            </w:pPr>
            <w:r w:rsidRPr="00614767">
              <w:rPr>
                <w:rFonts w:asciiTheme="minorHAnsi" w:hAnsiTheme="minorHAnsi" w:cstheme="majorBidi"/>
                <w:sz w:val="28"/>
                <w:szCs w:val="28"/>
              </w:rPr>
              <w:t xml:space="preserve">5 </w:t>
            </w:r>
            <w:ins w:id="170" w:author="david goldhar" w:date="2018-08-31T11:37:00Z">
              <w:r w:rsidR="00151EBB">
                <w:rPr>
                  <w:rFonts w:asciiTheme="minorHAnsi" w:hAnsiTheme="minorHAnsi" w:cstheme="majorBidi"/>
                  <w:sz w:val="28"/>
                  <w:szCs w:val="28"/>
                </w:rPr>
                <w:t>s</w:t>
              </w:r>
            </w:ins>
            <w:del w:id="171" w:author="david goldhar" w:date="2018-08-31T11:37:00Z">
              <w:r w:rsidRPr="00614767" w:rsidDel="00151EBB">
                <w:rPr>
                  <w:rFonts w:asciiTheme="minorHAnsi" w:hAnsiTheme="minorHAnsi" w:cstheme="majorBidi"/>
                  <w:sz w:val="28"/>
                  <w:szCs w:val="28"/>
                </w:rPr>
                <w:delText>S</w:delText>
              </w:r>
            </w:del>
            <w:r w:rsidRPr="00614767">
              <w:rPr>
                <w:rFonts w:asciiTheme="minorHAnsi" w:hAnsiTheme="minorHAnsi" w:cstheme="majorBidi"/>
                <w:sz w:val="28"/>
                <w:szCs w:val="28"/>
              </w:rPr>
              <w:t>econds</w:t>
            </w:r>
          </w:p>
        </w:tc>
      </w:tr>
      <w:tr w:rsidR="00A939B8" w:rsidRPr="00614767" w14:paraId="51CBBE58" w14:textId="77777777" w:rsidTr="00A939B8">
        <w:tc>
          <w:tcPr>
            <w:tcW w:w="3155" w:type="dxa"/>
          </w:tcPr>
          <w:p w14:paraId="7A4F74B3" w14:textId="77777777" w:rsidR="00A939B8" w:rsidRPr="00614767" w:rsidRDefault="00A939B8" w:rsidP="003B3966">
            <w:pPr>
              <w:pStyle w:val="smallletterstyle"/>
              <w:spacing w:before="0" w:after="0"/>
              <w:rPr>
                <w:rFonts w:asciiTheme="minorHAnsi" w:hAnsiTheme="minorHAnsi"/>
                <w:b/>
                <w:bCs/>
                <w:color w:val="FF6699"/>
                <w:sz w:val="28"/>
                <w:szCs w:val="28"/>
              </w:rPr>
            </w:pPr>
            <w:r w:rsidRPr="00614767">
              <w:rPr>
                <w:rFonts w:asciiTheme="minorHAnsi" w:hAnsiTheme="minorHAnsi" w:cstheme="majorBidi"/>
                <w:sz w:val="28"/>
                <w:szCs w:val="28"/>
              </w:rPr>
              <w:t>Shore Hardness</w:t>
            </w:r>
          </w:p>
        </w:tc>
        <w:tc>
          <w:tcPr>
            <w:tcW w:w="3291" w:type="dxa"/>
          </w:tcPr>
          <w:p w14:paraId="553CEB64" w14:textId="5458D929" w:rsidR="00A939B8" w:rsidRPr="00614767" w:rsidRDefault="00E9536F" w:rsidP="003B3966">
            <w:pPr>
              <w:pStyle w:val="smallletterstyle"/>
              <w:spacing w:before="0" w:after="0"/>
              <w:rPr>
                <w:rFonts w:asciiTheme="minorHAnsi" w:hAnsiTheme="minorHAnsi"/>
                <w:sz w:val="28"/>
                <w:szCs w:val="28"/>
              </w:rPr>
            </w:pPr>
            <w:del w:id="172" w:author="david goldhar" w:date="2018-08-31T11:38:00Z">
              <w:r w:rsidRPr="00614767" w:rsidDel="00151EBB">
                <w:rPr>
                  <w:rFonts w:asciiTheme="minorHAnsi" w:hAnsiTheme="minorHAnsi"/>
                  <w:sz w:val="28"/>
                  <w:szCs w:val="28"/>
                </w:rPr>
                <w:delText>D</w:delText>
              </w:r>
            </w:del>
            <w:r w:rsidRPr="00614767">
              <w:rPr>
                <w:rFonts w:asciiTheme="minorHAnsi" w:hAnsiTheme="minorHAnsi"/>
                <w:sz w:val="28"/>
                <w:szCs w:val="28"/>
              </w:rPr>
              <w:t>60</w:t>
            </w:r>
            <w:ins w:id="173" w:author="david goldhar" w:date="2018-08-31T11:38:00Z">
              <w:r w:rsidR="00151EBB">
                <w:rPr>
                  <w:rFonts w:asciiTheme="minorHAnsi" w:hAnsiTheme="minorHAnsi"/>
                  <w:sz w:val="28"/>
                  <w:szCs w:val="28"/>
                </w:rPr>
                <w:t>D</w:t>
              </w:r>
            </w:ins>
            <w:r w:rsidRPr="00614767">
              <w:rPr>
                <w:rFonts w:asciiTheme="minorHAnsi" w:hAnsiTheme="minorHAnsi"/>
                <w:sz w:val="28"/>
                <w:szCs w:val="28"/>
              </w:rPr>
              <w:t xml:space="preserve"> </w:t>
            </w:r>
          </w:p>
        </w:tc>
        <w:tc>
          <w:tcPr>
            <w:tcW w:w="3434" w:type="dxa"/>
          </w:tcPr>
          <w:p w14:paraId="1D1F389E" w14:textId="77777777" w:rsidR="00A939B8" w:rsidRPr="00614767" w:rsidRDefault="00E9536F" w:rsidP="003B3966">
            <w:pPr>
              <w:pStyle w:val="smallletterstyle"/>
              <w:spacing w:before="0" w:after="0"/>
              <w:rPr>
                <w:rFonts w:asciiTheme="minorHAnsi" w:hAnsiTheme="minorHAnsi"/>
                <w:b/>
                <w:bCs/>
                <w:color w:val="FF6699"/>
                <w:sz w:val="28"/>
                <w:szCs w:val="28"/>
              </w:rPr>
            </w:pPr>
            <w:r w:rsidRPr="00614767">
              <w:rPr>
                <w:rFonts w:asciiTheme="minorHAnsi" w:hAnsiTheme="minorHAnsi" w:cstheme="majorBidi"/>
                <w:sz w:val="28"/>
                <w:szCs w:val="28"/>
              </w:rPr>
              <w:t>75D</w:t>
            </w:r>
          </w:p>
        </w:tc>
      </w:tr>
      <w:tr w:rsidR="00A939B8" w:rsidRPr="00614767" w14:paraId="4EE5C782" w14:textId="77777777" w:rsidTr="00A939B8">
        <w:tc>
          <w:tcPr>
            <w:tcW w:w="3155" w:type="dxa"/>
          </w:tcPr>
          <w:p w14:paraId="1052119C" w14:textId="77777777" w:rsidR="00A939B8" w:rsidRPr="00614767" w:rsidRDefault="00A939B8" w:rsidP="00A939B8">
            <w:pPr>
              <w:pStyle w:val="smallletterstyle"/>
              <w:spacing w:before="0" w:after="0"/>
              <w:rPr>
                <w:rFonts w:asciiTheme="minorHAnsi" w:hAnsiTheme="minorHAnsi"/>
                <w:color w:val="FF6699"/>
                <w:sz w:val="28"/>
                <w:szCs w:val="28"/>
              </w:rPr>
            </w:pPr>
            <w:r w:rsidRPr="00614767">
              <w:rPr>
                <w:rFonts w:asciiTheme="minorHAnsi" w:hAnsiTheme="minorHAnsi"/>
                <w:sz w:val="28"/>
                <w:szCs w:val="28"/>
              </w:rPr>
              <w:t>USFDA</w:t>
            </w:r>
          </w:p>
        </w:tc>
        <w:tc>
          <w:tcPr>
            <w:tcW w:w="3291" w:type="dxa"/>
          </w:tcPr>
          <w:p w14:paraId="377A46C5" w14:textId="77777777" w:rsidR="00A939B8" w:rsidRPr="00614767" w:rsidRDefault="00E9536F" w:rsidP="00E9536F">
            <w:pPr>
              <w:pStyle w:val="smallletterstyle"/>
              <w:spacing w:before="0" w:after="0"/>
              <w:rPr>
                <w:rFonts w:asciiTheme="minorHAnsi" w:hAnsiTheme="minorHAnsi"/>
                <w:color w:val="FF6699"/>
                <w:sz w:val="28"/>
                <w:szCs w:val="28"/>
              </w:rPr>
            </w:pPr>
            <w:r w:rsidRPr="00614767">
              <w:rPr>
                <w:rFonts w:asciiTheme="minorHAnsi" w:hAnsiTheme="minorHAnsi"/>
                <w:sz w:val="28"/>
                <w:szCs w:val="28"/>
              </w:rPr>
              <w:t>USFDA Coating Regulations for Incidental-Food-Contact Applications</w:t>
            </w:r>
          </w:p>
        </w:tc>
        <w:tc>
          <w:tcPr>
            <w:tcW w:w="3434" w:type="dxa"/>
          </w:tcPr>
          <w:p w14:paraId="68F9B6C6" w14:textId="77777777" w:rsidR="00A939B8" w:rsidRPr="00614767" w:rsidRDefault="003E4E1D" w:rsidP="003B3966">
            <w:pPr>
              <w:pStyle w:val="smallletterstyle"/>
              <w:spacing w:before="0" w:after="0"/>
              <w:rPr>
                <w:rFonts w:asciiTheme="minorHAnsi" w:hAnsiTheme="minorHAnsi"/>
                <w:color w:val="FF6699"/>
                <w:sz w:val="28"/>
                <w:szCs w:val="28"/>
              </w:rPr>
            </w:pPr>
            <w:r>
              <w:rPr>
                <w:rFonts w:asciiTheme="minorHAnsi" w:hAnsiTheme="minorHAnsi"/>
                <w:sz w:val="28"/>
                <w:szCs w:val="28"/>
              </w:rPr>
              <w:t>N</w:t>
            </w:r>
            <w:r w:rsidR="00E9536F" w:rsidRPr="00614767">
              <w:rPr>
                <w:rFonts w:asciiTheme="minorHAnsi" w:hAnsiTheme="minorHAnsi"/>
                <w:sz w:val="28"/>
                <w:szCs w:val="28"/>
              </w:rPr>
              <w:t>o</w:t>
            </w:r>
          </w:p>
        </w:tc>
      </w:tr>
      <w:tr w:rsidR="00A939B8" w:rsidRPr="00614767" w14:paraId="1B84908B" w14:textId="77777777" w:rsidTr="00A939B8">
        <w:tc>
          <w:tcPr>
            <w:tcW w:w="3155" w:type="dxa"/>
          </w:tcPr>
          <w:p w14:paraId="6023B08C" w14:textId="317D6378" w:rsidR="00A939B8" w:rsidRPr="00614767" w:rsidRDefault="008E0226" w:rsidP="003B3966">
            <w:pPr>
              <w:pStyle w:val="smallletterstyle"/>
              <w:spacing w:before="0" w:after="0"/>
              <w:rPr>
                <w:rFonts w:asciiTheme="minorHAnsi" w:hAnsiTheme="minorHAnsi"/>
                <w:b/>
                <w:bCs/>
                <w:color w:val="FF6699"/>
                <w:sz w:val="28"/>
                <w:szCs w:val="28"/>
              </w:rPr>
            </w:pPr>
            <w:ins w:id="174" w:author="david goldhar" w:date="2018-08-31T11:39:00Z">
              <w:r>
                <w:rPr>
                  <w:rFonts w:asciiTheme="minorHAnsi" w:hAnsiTheme="minorHAnsi" w:cstheme="majorBidi"/>
                  <w:sz w:val="28"/>
                  <w:szCs w:val="28"/>
                  <w:shd w:val="clear" w:color="auto" w:fill="FFFFFF"/>
                </w:rPr>
                <w:t>F</w:t>
              </w:r>
            </w:ins>
            <w:del w:id="175" w:author="david goldhar" w:date="2018-08-31T11:39:00Z">
              <w:r w:rsidR="00A939B8" w:rsidRPr="00614767" w:rsidDel="008E0226">
                <w:rPr>
                  <w:rFonts w:asciiTheme="minorHAnsi" w:hAnsiTheme="minorHAnsi" w:cstheme="majorBidi"/>
                  <w:sz w:val="28"/>
                  <w:szCs w:val="28"/>
                  <w:shd w:val="clear" w:color="auto" w:fill="FFFFFF"/>
                </w:rPr>
                <w:delText>f</w:delText>
              </w:r>
            </w:del>
            <w:r w:rsidR="00A939B8" w:rsidRPr="00614767">
              <w:rPr>
                <w:rFonts w:asciiTheme="minorHAnsi" w:hAnsiTheme="minorHAnsi" w:cstheme="majorBidi"/>
                <w:sz w:val="28"/>
                <w:szCs w:val="28"/>
                <w:shd w:val="clear" w:color="auto" w:fill="FFFFFF"/>
              </w:rPr>
              <w:t>ire</w:t>
            </w:r>
            <w:del w:id="176" w:author="david goldhar" w:date="2018-08-31T11:40:00Z">
              <w:r w:rsidR="00A939B8" w:rsidRPr="00614767" w:rsidDel="001B7903">
                <w:rPr>
                  <w:rFonts w:asciiTheme="minorHAnsi" w:hAnsiTheme="minorHAnsi" w:cstheme="majorBidi"/>
                  <w:sz w:val="28"/>
                  <w:szCs w:val="28"/>
                  <w:shd w:val="clear" w:color="auto" w:fill="FFFFFF"/>
                </w:rPr>
                <w:delText>-</w:delText>
              </w:r>
            </w:del>
            <w:ins w:id="177" w:author="david goldhar" w:date="2018-08-31T11:40:00Z">
              <w:r w:rsidR="001B7903">
                <w:rPr>
                  <w:rFonts w:asciiTheme="minorHAnsi" w:hAnsiTheme="minorHAnsi" w:cstheme="majorBidi"/>
                  <w:sz w:val="28"/>
                  <w:szCs w:val="28"/>
                  <w:shd w:val="clear" w:color="auto" w:fill="FFFFFF"/>
                </w:rPr>
                <w:t xml:space="preserve"> </w:t>
              </w:r>
            </w:ins>
            <w:r w:rsidR="00A939B8" w:rsidRPr="00614767">
              <w:rPr>
                <w:rFonts w:asciiTheme="minorHAnsi" w:hAnsiTheme="minorHAnsi" w:cstheme="majorBidi"/>
                <w:sz w:val="28"/>
                <w:szCs w:val="28"/>
                <w:shd w:val="clear" w:color="auto" w:fill="FFFFFF"/>
              </w:rPr>
              <w:t>retardant</w:t>
            </w:r>
          </w:p>
        </w:tc>
        <w:tc>
          <w:tcPr>
            <w:tcW w:w="3291" w:type="dxa"/>
          </w:tcPr>
          <w:p w14:paraId="5438E165" w14:textId="77777777" w:rsidR="00A939B8" w:rsidRPr="00614767" w:rsidRDefault="003E4E1D" w:rsidP="003B3966">
            <w:pPr>
              <w:pStyle w:val="smallletterstyle"/>
              <w:spacing w:before="0" w:after="0"/>
              <w:rPr>
                <w:rFonts w:asciiTheme="minorHAnsi" w:hAnsiTheme="minorHAnsi"/>
                <w:color w:val="FF6699"/>
                <w:sz w:val="28"/>
                <w:szCs w:val="28"/>
              </w:rPr>
            </w:pPr>
            <w:r>
              <w:rPr>
                <w:rFonts w:asciiTheme="minorHAnsi" w:hAnsiTheme="minorHAnsi"/>
                <w:sz w:val="28"/>
                <w:szCs w:val="28"/>
              </w:rPr>
              <w:t>N</w:t>
            </w:r>
            <w:r w:rsidR="00E9536F" w:rsidRPr="00614767">
              <w:rPr>
                <w:rFonts w:asciiTheme="minorHAnsi" w:hAnsiTheme="minorHAnsi"/>
                <w:sz w:val="28"/>
                <w:szCs w:val="28"/>
              </w:rPr>
              <w:t>o</w:t>
            </w:r>
          </w:p>
        </w:tc>
        <w:tc>
          <w:tcPr>
            <w:tcW w:w="3434" w:type="dxa"/>
          </w:tcPr>
          <w:p w14:paraId="252BC72B" w14:textId="77777777" w:rsidR="00A939B8" w:rsidRPr="00614767" w:rsidRDefault="00E9536F" w:rsidP="003B3966">
            <w:pPr>
              <w:pStyle w:val="smallletterstyle"/>
              <w:spacing w:before="0" w:after="0"/>
              <w:rPr>
                <w:rFonts w:asciiTheme="minorHAnsi" w:hAnsiTheme="minorHAnsi"/>
                <w:b/>
                <w:bCs/>
                <w:color w:val="FF6699"/>
                <w:sz w:val="28"/>
                <w:szCs w:val="28"/>
              </w:rPr>
            </w:pPr>
            <w:r w:rsidRPr="00614767">
              <w:rPr>
                <w:rFonts w:asciiTheme="minorHAnsi" w:hAnsiTheme="minorHAnsi" w:cstheme="majorBidi"/>
                <w:sz w:val="28"/>
                <w:szCs w:val="28"/>
                <w:shd w:val="clear" w:color="auto" w:fill="FFFFFF"/>
              </w:rPr>
              <w:t>UL-94 (V-0) fire-retardant plastic</w:t>
            </w:r>
          </w:p>
        </w:tc>
      </w:tr>
      <w:tr w:rsidR="00E9536F" w:rsidRPr="00614767" w14:paraId="7E3A28E1" w14:textId="77777777" w:rsidTr="00A939B8">
        <w:tc>
          <w:tcPr>
            <w:tcW w:w="3155" w:type="dxa"/>
          </w:tcPr>
          <w:p w14:paraId="47A9E8C1" w14:textId="77777777" w:rsidR="00E9536F" w:rsidRPr="00614767" w:rsidRDefault="00F33CEE" w:rsidP="003B3966">
            <w:pPr>
              <w:pStyle w:val="smallletterstyle"/>
              <w:spacing w:before="0" w:after="0"/>
              <w:rPr>
                <w:rFonts w:asciiTheme="minorHAnsi" w:hAnsiTheme="minorHAnsi" w:cstheme="majorBidi"/>
                <w:sz w:val="28"/>
                <w:szCs w:val="28"/>
                <w:shd w:val="clear" w:color="auto" w:fill="FFFFFF"/>
              </w:rPr>
            </w:pPr>
            <w:r w:rsidRPr="00614767">
              <w:rPr>
                <w:rFonts w:asciiTheme="minorHAnsi" w:hAnsiTheme="minorHAnsi" w:cstheme="majorBidi"/>
                <w:sz w:val="28"/>
                <w:szCs w:val="28"/>
                <w:shd w:val="clear" w:color="auto" w:fill="FFFFFF"/>
              </w:rPr>
              <w:t>Can be polished</w:t>
            </w:r>
          </w:p>
        </w:tc>
        <w:tc>
          <w:tcPr>
            <w:tcW w:w="3291" w:type="dxa"/>
          </w:tcPr>
          <w:p w14:paraId="5C532029" w14:textId="50CF4EA5" w:rsidR="00E9536F" w:rsidRPr="00614767" w:rsidRDefault="00F33CEE" w:rsidP="003B3966">
            <w:pPr>
              <w:pStyle w:val="smallletterstyle"/>
              <w:spacing w:before="0" w:after="0"/>
              <w:rPr>
                <w:rFonts w:asciiTheme="minorHAnsi" w:hAnsiTheme="minorHAnsi"/>
                <w:sz w:val="28"/>
                <w:szCs w:val="28"/>
              </w:rPr>
            </w:pPr>
            <w:r w:rsidRPr="00614767">
              <w:rPr>
                <w:rFonts w:asciiTheme="minorHAnsi" w:hAnsiTheme="minorHAnsi"/>
                <w:sz w:val="28"/>
                <w:szCs w:val="28"/>
              </w:rPr>
              <w:t>Very hard to polish</w:t>
            </w:r>
            <w:del w:id="178" w:author="david goldhar" w:date="2018-08-31T11:40:00Z">
              <w:r w:rsidRPr="00614767" w:rsidDel="001B7903">
                <w:rPr>
                  <w:rFonts w:asciiTheme="minorHAnsi" w:hAnsiTheme="minorHAnsi"/>
                  <w:sz w:val="28"/>
                  <w:szCs w:val="28"/>
                </w:rPr>
                <w:delText>ed</w:delText>
              </w:r>
            </w:del>
            <w:r w:rsidRPr="00614767">
              <w:rPr>
                <w:rFonts w:asciiTheme="minorHAnsi" w:hAnsiTheme="minorHAnsi"/>
                <w:sz w:val="28"/>
                <w:szCs w:val="28"/>
              </w:rPr>
              <w:t xml:space="preserve"> </w:t>
            </w:r>
          </w:p>
        </w:tc>
        <w:tc>
          <w:tcPr>
            <w:tcW w:w="3434" w:type="dxa"/>
          </w:tcPr>
          <w:p w14:paraId="7C059BE2" w14:textId="77777777" w:rsidR="00E9536F" w:rsidRPr="00614767" w:rsidRDefault="00F33CEE" w:rsidP="003B3966">
            <w:pPr>
              <w:pStyle w:val="smallletterstyle"/>
              <w:spacing w:before="0" w:after="0"/>
              <w:rPr>
                <w:rFonts w:asciiTheme="minorHAnsi" w:hAnsiTheme="minorHAnsi"/>
                <w:color w:val="FF6699"/>
                <w:sz w:val="28"/>
                <w:szCs w:val="28"/>
              </w:rPr>
            </w:pPr>
            <w:r w:rsidRPr="00614767">
              <w:rPr>
                <w:rFonts w:asciiTheme="minorHAnsi" w:hAnsiTheme="minorHAnsi"/>
                <w:sz w:val="28"/>
                <w:szCs w:val="28"/>
              </w:rPr>
              <w:t xml:space="preserve">Yes </w:t>
            </w:r>
          </w:p>
        </w:tc>
      </w:tr>
      <w:tr w:rsidR="00E9536F" w:rsidRPr="00614767" w14:paraId="1E027480" w14:textId="77777777" w:rsidTr="00A939B8">
        <w:tc>
          <w:tcPr>
            <w:tcW w:w="3155" w:type="dxa"/>
          </w:tcPr>
          <w:p w14:paraId="183F42A4" w14:textId="06A17BDF" w:rsidR="00E9536F" w:rsidRPr="00614767" w:rsidRDefault="00F33CEE" w:rsidP="003B3966">
            <w:pPr>
              <w:pStyle w:val="smallletterstyle"/>
              <w:spacing w:before="0" w:after="0"/>
              <w:rPr>
                <w:rFonts w:asciiTheme="minorHAnsi" w:hAnsiTheme="minorHAnsi" w:cstheme="majorBidi"/>
                <w:sz w:val="28"/>
                <w:szCs w:val="28"/>
                <w:shd w:val="clear" w:color="auto" w:fill="FFFFFF"/>
              </w:rPr>
            </w:pPr>
            <w:r w:rsidRPr="00614767">
              <w:rPr>
                <w:rFonts w:asciiTheme="minorHAnsi" w:hAnsiTheme="minorHAnsi" w:cstheme="majorBidi"/>
                <w:sz w:val="28"/>
                <w:szCs w:val="28"/>
                <w:shd w:val="clear" w:color="auto" w:fill="FFFFFF"/>
              </w:rPr>
              <w:t>Impact resistan</w:t>
            </w:r>
            <w:ins w:id="179" w:author="david goldhar" w:date="2018-08-31T11:44:00Z">
              <w:r w:rsidR="001B7903">
                <w:rPr>
                  <w:rFonts w:asciiTheme="minorHAnsi" w:hAnsiTheme="minorHAnsi" w:cstheme="majorBidi"/>
                  <w:sz w:val="28"/>
                  <w:szCs w:val="28"/>
                  <w:shd w:val="clear" w:color="auto" w:fill="FFFFFF"/>
                </w:rPr>
                <w:t>t</w:t>
              </w:r>
            </w:ins>
            <w:del w:id="180" w:author="david goldhar" w:date="2018-08-31T11:44:00Z">
              <w:r w:rsidRPr="00614767" w:rsidDel="001B7903">
                <w:rPr>
                  <w:rFonts w:asciiTheme="minorHAnsi" w:hAnsiTheme="minorHAnsi" w:cstheme="majorBidi"/>
                  <w:sz w:val="28"/>
                  <w:szCs w:val="28"/>
                  <w:shd w:val="clear" w:color="auto" w:fill="FFFFFF"/>
                </w:rPr>
                <w:delText>ce</w:delText>
              </w:r>
            </w:del>
          </w:p>
        </w:tc>
        <w:tc>
          <w:tcPr>
            <w:tcW w:w="3291" w:type="dxa"/>
          </w:tcPr>
          <w:p w14:paraId="4DEC4DA4" w14:textId="77777777" w:rsidR="00E9536F" w:rsidRPr="00614767" w:rsidRDefault="00F33CEE" w:rsidP="00F33CEE">
            <w:pPr>
              <w:pStyle w:val="smallletterstyle"/>
              <w:spacing w:before="0" w:after="0"/>
              <w:rPr>
                <w:rFonts w:asciiTheme="minorHAnsi" w:hAnsiTheme="minorHAnsi"/>
                <w:sz w:val="28"/>
                <w:szCs w:val="28"/>
              </w:rPr>
            </w:pPr>
            <w:r w:rsidRPr="00614767">
              <w:rPr>
                <w:rFonts w:asciiTheme="minorHAnsi" w:hAnsiTheme="minorHAnsi"/>
                <w:sz w:val="28"/>
                <w:szCs w:val="28"/>
              </w:rPr>
              <w:t>Extreme (up to small firearms)</w:t>
            </w:r>
          </w:p>
        </w:tc>
        <w:tc>
          <w:tcPr>
            <w:tcW w:w="3434" w:type="dxa"/>
          </w:tcPr>
          <w:p w14:paraId="7D6B7207" w14:textId="77777777" w:rsidR="00E9536F" w:rsidRPr="00614767" w:rsidRDefault="00F33CEE" w:rsidP="003B3966">
            <w:pPr>
              <w:pStyle w:val="smallletterstyle"/>
              <w:spacing w:before="0" w:after="0"/>
              <w:rPr>
                <w:rFonts w:asciiTheme="minorHAnsi" w:hAnsiTheme="minorHAnsi"/>
                <w:color w:val="FF6699"/>
                <w:sz w:val="28"/>
                <w:szCs w:val="28"/>
              </w:rPr>
            </w:pPr>
            <w:r w:rsidRPr="00614767">
              <w:rPr>
                <w:rFonts w:asciiTheme="minorHAnsi" w:hAnsiTheme="minorHAnsi"/>
                <w:sz w:val="28"/>
                <w:szCs w:val="28"/>
              </w:rPr>
              <w:t xml:space="preserve">Some </w:t>
            </w:r>
          </w:p>
        </w:tc>
      </w:tr>
      <w:tr w:rsidR="00E9536F" w:rsidRPr="00614767" w14:paraId="79F12CC3" w14:textId="77777777" w:rsidTr="00A939B8">
        <w:tc>
          <w:tcPr>
            <w:tcW w:w="3155" w:type="dxa"/>
          </w:tcPr>
          <w:p w14:paraId="5F3C1303" w14:textId="77777777" w:rsidR="00E9536F" w:rsidRPr="00614767" w:rsidRDefault="00F33CEE" w:rsidP="00F33CEE">
            <w:pPr>
              <w:pStyle w:val="smallletterstyle"/>
              <w:spacing w:before="0" w:after="0"/>
              <w:rPr>
                <w:rFonts w:asciiTheme="minorHAnsi" w:hAnsiTheme="minorHAnsi" w:cstheme="majorBidi"/>
                <w:sz w:val="28"/>
                <w:szCs w:val="28"/>
                <w:shd w:val="clear" w:color="auto" w:fill="FFFFFF"/>
              </w:rPr>
            </w:pPr>
            <w:r w:rsidRPr="00614767">
              <w:rPr>
                <w:rFonts w:asciiTheme="minorHAnsi" w:hAnsiTheme="minorHAnsi" w:cstheme="majorBidi"/>
                <w:sz w:val="28"/>
                <w:szCs w:val="28"/>
                <w:shd w:val="clear" w:color="auto" w:fill="FFFFFF"/>
              </w:rPr>
              <w:t xml:space="preserve">Can be painted </w:t>
            </w:r>
          </w:p>
        </w:tc>
        <w:tc>
          <w:tcPr>
            <w:tcW w:w="3291" w:type="dxa"/>
          </w:tcPr>
          <w:p w14:paraId="1EB242FE" w14:textId="77777777" w:rsidR="00E9536F" w:rsidRPr="00614767" w:rsidRDefault="00F33CEE" w:rsidP="003B3966">
            <w:pPr>
              <w:pStyle w:val="smallletterstyle"/>
              <w:spacing w:before="0" w:after="0"/>
              <w:rPr>
                <w:rFonts w:asciiTheme="minorHAnsi" w:hAnsiTheme="minorHAnsi"/>
                <w:sz w:val="28"/>
                <w:szCs w:val="28"/>
              </w:rPr>
            </w:pPr>
            <w:r w:rsidRPr="00614767">
              <w:rPr>
                <w:rFonts w:asciiTheme="minorHAnsi" w:hAnsiTheme="minorHAnsi"/>
                <w:sz w:val="28"/>
                <w:szCs w:val="28"/>
              </w:rPr>
              <w:t xml:space="preserve">Yes </w:t>
            </w:r>
          </w:p>
        </w:tc>
        <w:tc>
          <w:tcPr>
            <w:tcW w:w="3434" w:type="dxa"/>
          </w:tcPr>
          <w:p w14:paraId="37C0C924" w14:textId="77777777" w:rsidR="00E9536F" w:rsidRPr="00614767" w:rsidRDefault="003E4E1D" w:rsidP="003B3966">
            <w:pPr>
              <w:pStyle w:val="smallletterstyle"/>
              <w:spacing w:before="0" w:after="0"/>
              <w:rPr>
                <w:rFonts w:asciiTheme="minorHAnsi" w:hAnsiTheme="minorHAnsi"/>
                <w:sz w:val="28"/>
                <w:szCs w:val="28"/>
              </w:rPr>
            </w:pPr>
            <w:r>
              <w:rPr>
                <w:rFonts w:asciiTheme="minorHAnsi" w:hAnsiTheme="minorHAnsi"/>
                <w:sz w:val="28"/>
                <w:szCs w:val="28"/>
              </w:rPr>
              <w:t>Y</w:t>
            </w:r>
            <w:r w:rsidR="00F33CEE" w:rsidRPr="00614767">
              <w:rPr>
                <w:rFonts w:asciiTheme="minorHAnsi" w:hAnsiTheme="minorHAnsi"/>
                <w:sz w:val="28"/>
                <w:szCs w:val="28"/>
              </w:rPr>
              <w:t>es</w:t>
            </w:r>
          </w:p>
        </w:tc>
      </w:tr>
      <w:tr w:rsidR="009A1245" w:rsidRPr="00614767" w14:paraId="642FF7AD" w14:textId="77777777" w:rsidTr="00A939B8">
        <w:tc>
          <w:tcPr>
            <w:tcW w:w="3155" w:type="dxa"/>
          </w:tcPr>
          <w:p w14:paraId="344F2801" w14:textId="77777777" w:rsidR="009A1245" w:rsidRPr="00614767" w:rsidRDefault="009A1245" w:rsidP="00F33CEE">
            <w:pPr>
              <w:pStyle w:val="smallletterstyle"/>
              <w:spacing w:before="0" w:after="0"/>
              <w:rPr>
                <w:rFonts w:asciiTheme="minorHAnsi" w:hAnsiTheme="minorHAnsi" w:cstheme="majorBidi"/>
                <w:sz w:val="28"/>
                <w:szCs w:val="28"/>
                <w:shd w:val="clear" w:color="auto" w:fill="FFFFFF"/>
              </w:rPr>
            </w:pPr>
            <w:r w:rsidRPr="00614767">
              <w:rPr>
                <w:rFonts w:asciiTheme="minorHAnsi" w:hAnsiTheme="minorHAnsi" w:cstheme="majorBidi"/>
                <w:sz w:val="28"/>
                <w:szCs w:val="28"/>
                <w:shd w:val="clear" w:color="auto" w:fill="FFFFFF"/>
              </w:rPr>
              <w:t>Spray equipment</w:t>
            </w:r>
          </w:p>
        </w:tc>
        <w:tc>
          <w:tcPr>
            <w:tcW w:w="3291" w:type="dxa"/>
          </w:tcPr>
          <w:p w14:paraId="5BBE8F3F" w14:textId="77777777" w:rsidR="009A1245" w:rsidRPr="00614767" w:rsidRDefault="009A1245" w:rsidP="003B3966">
            <w:pPr>
              <w:pStyle w:val="smallletterstyle"/>
              <w:spacing w:before="0" w:after="0"/>
              <w:rPr>
                <w:rFonts w:asciiTheme="minorHAnsi" w:hAnsiTheme="minorHAnsi"/>
                <w:sz w:val="28"/>
                <w:szCs w:val="28"/>
              </w:rPr>
            </w:pPr>
            <w:r w:rsidRPr="00614767">
              <w:rPr>
                <w:rFonts w:asciiTheme="minorHAnsi" w:hAnsiTheme="minorHAnsi"/>
                <w:sz w:val="28"/>
                <w:szCs w:val="28"/>
              </w:rPr>
              <w:t xml:space="preserve">High pressure heated reactor only – </w:t>
            </w:r>
            <w:proofErr w:type="spellStart"/>
            <w:r w:rsidRPr="00614767">
              <w:rPr>
                <w:rFonts w:asciiTheme="minorHAnsi" w:hAnsiTheme="minorHAnsi"/>
                <w:sz w:val="28"/>
                <w:szCs w:val="28"/>
              </w:rPr>
              <w:t>graco</w:t>
            </w:r>
            <w:proofErr w:type="spellEnd"/>
            <w:r w:rsidRPr="00614767">
              <w:rPr>
                <w:rFonts w:asciiTheme="minorHAnsi" w:hAnsiTheme="minorHAnsi"/>
                <w:sz w:val="28"/>
                <w:szCs w:val="28"/>
              </w:rPr>
              <w:t xml:space="preserve"> </w:t>
            </w:r>
          </w:p>
          <w:p w14:paraId="388A3868" w14:textId="77777777" w:rsidR="009A1245" w:rsidRPr="00614767" w:rsidRDefault="009A1245" w:rsidP="003B3966">
            <w:pPr>
              <w:pStyle w:val="smallletterstyle"/>
              <w:spacing w:before="0" w:after="0"/>
              <w:rPr>
                <w:rFonts w:asciiTheme="minorHAnsi" w:hAnsiTheme="minorHAnsi"/>
                <w:sz w:val="28"/>
                <w:szCs w:val="28"/>
              </w:rPr>
            </w:pPr>
            <w:r w:rsidRPr="00614767">
              <w:rPr>
                <w:rFonts w:asciiTheme="minorHAnsi" w:hAnsiTheme="minorHAnsi"/>
                <w:sz w:val="28"/>
                <w:szCs w:val="28"/>
              </w:rPr>
              <w:t>h-XP2</w:t>
            </w:r>
          </w:p>
        </w:tc>
        <w:tc>
          <w:tcPr>
            <w:tcW w:w="3434" w:type="dxa"/>
          </w:tcPr>
          <w:p w14:paraId="29A2C36D" w14:textId="77777777" w:rsidR="009A1245" w:rsidRPr="00614767" w:rsidRDefault="009A1245" w:rsidP="009A1245">
            <w:pPr>
              <w:pStyle w:val="smallletterstyle"/>
              <w:spacing w:before="0" w:after="0"/>
              <w:rPr>
                <w:rFonts w:asciiTheme="minorHAnsi" w:hAnsiTheme="minorHAnsi"/>
                <w:sz w:val="28"/>
                <w:szCs w:val="28"/>
              </w:rPr>
            </w:pPr>
            <w:r w:rsidRPr="00614767">
              <w:rPr>
                <w:rFonts w:asciiTheme="minorHAnsi" w:hAnsiTheme="minorHAnsi"/>
                <w:sz w:val="28"/>
                <w:szCs w:val="28"/>
              </w:rPr>
              <w:t>Graco E-10 or cartridge gun</w:t>
            </w:r>
          </w:p>
        </w:tc>
      </w:tr>
    </w:tbl>
    <w:p w14:paraId="1F3D81D7" w14:textId="77777777" w:rsidR="003B3966" w:rsidRPr="00614767" w:rsidRDefault="003B3966" w:rsidP="003B3966">
      <w:pPr>
        <w:pStyle w:val="smallletterstyle"/>
        <w:spacing w:before="0" w:after="0" w:line="240" w:lineRule="auto"/>
        <w:rPr>
          <w:rFonts w:asciiTheme="minorHAnsi" w:hAnsiTheme="minorHAnsi"/>
          <w:b/>
          <w:bCs/>
          <w:color w:val="FF6699"/>
          <w:sz w:val="28"/>
          <w:szCs w:val="28"/>
        </w:rPr>
      </w:pPr>
    </w:p>
    <w:p w14:paraId="15AACE5B" w14:textId="77777777" w:rsidR="004D3F30" w:rsidRPr="00614767" w:rsidRDefault="004D3F30" w:rsidP="003B3966">
      <w:pPr>
        <w:pStyle w:val="smallletterstyle"/>
        <w:spacing w:before="0" w:after="0" w:line="240" w:lineRule="auto"/>
        <w:rPr>
          <w:rFonts w:asciiTheme="minorHAnsi" w:hAnsiTheme="minorHAnsi"/>
          <w:b/>
          <w:bCs/>
          <w:color w:val="FF6699"/>
          <w:sz w:val="28"/>
          <w:szCs w:val="28"/>
        </w:rPr>
      </w:pPr>
    </w:p>
    <w:p w14:paraId="54BB23D7" w14:textId="77777777" w:rsidR="004D3F30" w:rsidRPr="00614767" w:rsidRDefault="004D3F30" w:rsidP="003B3966">
      <w:pPr>
        <w:pStyle w:val="smallletterstyle"/>
        <w:spacing w:before="0" w:after="0" w:line="240" w:lineRule="auto"/>
        <w:rPr>
          <w:rFonts w:asciiTheme="minorHAnsi" w:hAnsiTheme="minorHAnsi"/>
          <w:b/>
          <w:bCs/>
          <w:color w:val="FF6699"/>
          <w:sz w:val="24"/>
          <w:szCs w:val="24"/>
        </w:rPr>
        <w:sectPr w:rsidR="004D3F30" w:rsidRPr="00614767" w:rsidSect="00BC62E2">
          <w:headerReference w:type="default" r:id="rId16"/>
          <w:footerReference w:type="default" r:id="rId17"/>
          <w:pgSz w:w="11906" w:h="16838" w:code="9"/>
          <w:pgMar w:top="2448" w:right="1008" w:bottom="1440" w:left="1008" w:header="864" w:footer="288" w:gutter="0"/>
          <w:cols w:space="720"/>
          <w:docGrid w:linePitch="360"/>
        </w:sectPr>
      </w:pPr>
    </w:p>
    <w:bookmarkEnd w:id="1"/>
    <w:p w14:paraId="2A5AE472" w14:textId="77777777" w:rsidR="00990C59" w:rsidRPr="00614767" w:rsidRDefault="00691531" w:rsidP="004C12E3">
      <w:pPr>
        <w:spacing w:before="0" w:after="0" w:line="240" w:lineRule="auto"/>
        <w:ind w:left="0"/>
        <w:rPr>
          <w:rStyle w:val="A14"/>
          <w:rFonts w:asciiTheme="minorHAnsi" w:hAnsiTheme="minorHAnsi" w:cstheme="minorBidi"/>
          <w:b/>
          <w:bCs/>
          <w:color w:val="FF6699"/>
          <w:sz w:val="28"/>
          <w:szCs w:val="28"/>
        </w:rPr>
      </w:pPr>
      <w:r w:rsidRPr="00614767">
        <w:rPr>
          <w:rFonts w:asciiTheme="minorHAnsi" w:hAnsiTheme="minorHAnsi"/>
          <w:b/>
          <w:bCs/>
          <w:noProof/>
          <w:color w:val="FF6699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5D6535C" wp14:editId="5A48A818">
                <wp:simplePos x="0" y="0"/>
                <wp:positionH relativeFrom="column">
                  <wp:posOffset>-2339340</wp:posOffset>
                </wp:positionH>
                <wp:positionV relativeFrom="paragraph">
                  <wp:posOffset>30480</wp:posOffset>
                </wp:positionV>
                <wp:extent cx="1143000" cy="1104900"/>
                <wp:effectExtent l="0" t="0" r="19050" b="1905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104900"/>
                        </a:xfrm>
                        <a:prstGeom prst="rect">
                          <a:avLst/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E50DCB" id="Rectangle 26" o:spid="_x0000_s1026" style="position:absolute;margin-left:-184.2pt;margin-top:2.4pt;width:90pt;height:87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" strokecolor="#1f3763 [1604]" strokeweight="1pt">
                <v:fill r:id="rId19" o:title="" recolor="t" rotate="t" type="frame"/>
              </v:rect>
            </w:pict>
          </mc:Fallback>
        </mc:AlternateContent>
      </w:r>
      <w:r w:rsidR="00945DC7" w:rsidRPr="00614767">
        <w:rPr>
          <w:rStyle w:val="A14"/>
          <w:rFonts w:asciiTheme="minorHAnsi" w:hAnsiTheme="minorHAnsi" w:cstheme="minorBidi"/>
          <w:b/>
          <w:bCs/>
          <w:color w:val="FF6699"/>
          <w:sz w:val="28"/>
          <w:szCs w:val="28"/>
        </w:rPr>
        <w:t>How to use</w:t>
      </w:r>
    </w:p>
    <w:p w14:paraId="7BFAAE1F" w14:textId="3C7CC583" w:rsidR="00945DC7" w:rsidRPr="00614767" w:rsidRDefault="004D3F30" w:rsidP="004D3F30">
      <w:pPr>
        <w:spacing w:before="0" w:after="0" w:line="240" w:lineRule="auto"/>
        <w:ind w:left="0"/>
        <w:rPr>
          <w:rStyle w:val="A14"/>
          <w:rFonts w:asciiTheme="minorHAnsi" w:hAnsiTheme="minorHAnsi" w:cstheme="minorBidi"/>
          <w:color w:val="auto"/>
          <w:sz w:val="28"/>
          <w:szCs w:val="28"/>
        </w:rPr>
      </w:pPr>
      <w:r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>Hot coating</w:t>
      </w:r>
      <w:r w:rsidR="00945DC7"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 xml:space="preserve"> </w:t>
      </w:r>
      <w:r w:rsidR="00B84E63"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>material</w:t>
      </w:r>
      <w:r w:rsidR="003E4E1D">
        <w:rPr>
          <w:rStyle w:val="A14"/>
          <w:rFonts w:asciiTheme="minorHAnsi" w:hAnsiTheme="minorHAnsi" w:cstheme="minorBidi"/>
          <w:color w:val="auto"/>
          <w:sz w:val="28"/>
          <w:szCs w:val="28"/>
        </w:rPr>
        <w:t>s</w:t>
      </w:r>
      <w:r w:rsidR="00FA0F1F"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 xml:space="preserve"> react extremely quickly</w:t>
      </w:r>
      <w:r w:rsidR="00B84E63"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 xml:space="preserve">. </w:t>
      </w:r>
      <w:r w:rsidR="00FA0F1F"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>Therefor</w:t>
      </w:r>
      <w:ins w:id="181" w:author="david goldhar" w:date="2018-08-31T11:48:00Z">
        <w:r w:rsidR="001B7903">
          <w:rPr>
            <w:rStyle w:val="A14"/>
            <w:rFonts w:asciiTheme="minorHAnsi" w:hAnsiTheme="minorHAnsi" w:cstheme="minorBidi"/>
            <w:color w:val="auto"/>
            <w:sz w:val="28"/>
            <w:szCs w:val="28"/>
          </w:rPr>
          <w:t>e,</w:t>
        </w:r>
      </w:ins>
      <w:r w:rsidR="00FA0F1F"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 xml:space="preserve"> a </w:t>
      </w:r>
      <w:r w:rsidR="00B84E63"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 xml:space="preserve">simple spray gun cannot be used </w:t>
      </w:r>
      <w:del w:id="182" w:author="david goldhar" w:date="2018-08-31T11:48:00Z">
        <w:r w:rsidR="003E4E1D" w:rsidDel="001B7903">
          <w:rPr>
            <w:rStyle w:val="A14"/>
            <w:rFonts w:asciiTheme="minorHAnsi" w:hAnsiTheme="minorHAnsi" w:cstheme="minorBidi"/>
            <w:color w:val="auto"/>
            <w:sz w:val="28"/>
            <w:szCs w:val="28"/>
          </w:rPr>
          <w:delText>for</w:delText>
        </w:r>
        <w:r w:rsidR="00B84E63" w:rsidRPr="00614767" w:rsidDel="001B7903">
          <w:rPr>
            <w:rStyle w:val="A14"/>
            <w:rFonts w:asciiTheme="minorHAnsi" w:hAnsiTheme="minorHAnsi" w:cstheme="minorBidi"/>
            <w:color w:val="auto"/>
            <w:sz w:val="28"/>
            <w:szCs w:val="28"/>
          </w:rPr>
          <w:delText xml:space="preserve"> </w:delText>
        </w:r>
      </w:del>
      <w:ins w:id="183" w:author="david goldhar" w:date="2018-08-31T11:48:00Z">
        <w:r w:rsidR="001B7903">
          <w:rPr>
            <w:rStyle w:val="A14"/>
            <w:rFonts w:asciiTheme="minorHAnsi" w:hAnsiTheme="minorHAnsi" w:cstheme="minorBidi"/>
            <w:color w:val="auto"/>
            <w:sz w:val="28"/>
            <w:szCs w:val="28"/>
          </w:rPr>
          <w:t xml:space="preserve">to </w:t>
        </w:r>
      </w:ins>
      <w:r w:rsidR="003E4E1D"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>appl</w:t>
      </w:r>
      <w:r w:rsidR="003E4E1D">
        <w:rPr>
          <w:rStyle w:val="A14"/>
          <w:rFonts w:asciiTheme="minorHAnsi" w:hAnsiTheme="minorHAnsi" w:cstheme="minorBidi"/>
          <w:color w:val="auto"/>
          <w:sz w:val="28"/>
          <w:szCs w:val="28"/>
        </w:rPr>
        <w:t>y</w:t>
      </w:r>
      <w:del w:id="184" w:author="david goldhar" w:date="2018-08-31T11:48:00Z">
        <w:r w:rsidR="003E4E1D" w:rsidDel="001B7903">
          <w:rPr>
            <w:rStyle w:val="A14"/>
            <w:rFonts w:asciiTheme="minorHAnsi" w:hAnsiTheme="minorHAnsi" w:cstheme="minorBidi"/>
            <w:color w:val="auto"/>
            <w:sz w:val="28"/>
            <w:szCs w:val="28"/>
          </w:rPr>
          <w:delText>ing</w:delText>
        </w:r>
      </w:del>
      <w:r w:rsidR="00B84E63"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 xml:space="preserve"> </w:t>
      </w:r>
      <w:r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>them</w:t>
      </w:r>
      <w:r w:rsidR="00B84E63"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>.</w:t>
      </w:r>
      <w:r w:rsidR="00D24A58"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 xml:space="preserve"> The two parts of the m</w:t>
      </w:r>
      <w:r w:rsidR="00AA5603"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 xml:space="preserve">aterial should be mixed only </w:t>
      </w:r>
      <w:ins w:id="185" w:author="david goldhar" w:date="2018-08-31T11:48:00Z">
        <w:r w:rsidR="001B7903">
          <w:rPr>
            <w:rStyle w:val="A14"/>
            <w:rFonts w:asciiTheme="minorHAnsi" w:hAnsiTheme="minorHAnsi" w:cstheme="minorBidi"/>
            <w:color w:val="auto"/>
            <w:sz w:val="28"/>
            <w:szCs w:val="28"/>
          </w:rPr>
          <w:t xml:space="preserve">when they </w:t>
        </w:r>
      </w:ins>
      <w:del w:id="186" w:author="david goldhar" w:date="2018-08-31T11:48:00Z">
        <w:r w:rsidR="00AA5603" w:rsidRPr="00614767" w:rsidDel="001B7903">
          <w:rPr>
            <w:rStyle w:val="A14"/>
            <w:rFonts w:asciiTheme="minorHAnsi" w:hAnsiTheme="minorHAnsi" w:cstheme="minorBidi"/>
            <w:color w:val="auto"/>
            <w:sz w:val="28"/>
            <w:szCs w:val="28"/>
          </w:rPr>
          <w:delText xml:space="preserve">upon </w:delText>
        </w:r>
      </w:del>
      <w:r w:rsidR="00AA5603"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>exit</w:t>
      </w:r>
      <w:del w:id="187" w:author="david goldhar" w:date="2018-08-31T11:48:00Z">
        <w:r w:rsidR="00AA5603" w:rsidRPr="00614767" w:rsidDel="001B7903">
          <w:rPr>
            <w:rStyle w:val="A14"/>
            <w:rFonts w:asciiTheme="minorHAnsi" w:hAnsiTheme="minorHAnsi" w:cstheme="minorBidi"/>
            <w:color w:val="auto"/>
            <w:sz w:val="28"/>
            <w:szCs w:val="28"/>
          </w:rPr>
          <w:delText>ing</w:delText>
        </w:r>
      </w:del>
      <w:r w:rsidR="00AA5603"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 xml:space="preserve"> the spray gun</w:t>
      </w:r>
      <w:r w:rsidR="003E4E1D">
        <w:rPr>
          <w:rStyle w:val="A14"/>
          <w:rFonts w:asciiTheme="minorHAnsi" w:hAnsiTheme="minorHAnsi" w:cstheme="minorBidi"/>
          <w:color w:val="auto"/>
          <w:sz w:val="28"/>
          <w:szCs w:val="28"/>
        </w:rPr>
        <w:t>,</w:t>
      </w:r>
      <w:r w:rsidR="00AA5603"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 xml:space="preserve"> so</w:t>
      </w:r>
      <w:r w:rsidR="0032361F"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 xml:space="preserve"> it is essential to use </w:t>
      </w:r>
      <w:r w:rsidR="00FA0F1F"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>a special spraying system.</w:t>
      </w:r>
    </w:p>
    <w:p w14:paraId="5AF6CAC1" w14:textId="4BB9A437" w:rsidR="002509AD" w:rsidRPr="00614767" w:rsidRDefault="002B54DC" w:rsidP="004D3F30">
      <w:pPr>
        <w:spacing w:before="0" w:after="0" w:line="240" w:lineRule="auto"/>
        <w:ind w:left="0"/>
        <w:rPr>
          <w:rStyle w:val="A14"/>
          <w:rFonts w:asciiTheme="minorHAnsi" w:hAnsiTheme="minorHAnsi" w:cstheme="minorBidi"/>
          <w:color w:val="auto"/>
          <w:sz w:val="28"/>
          <w:szCs w:val="28"/>
        </w:rPr>
      </w:pPr>
      <w:r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>Spraying</w:t>
      </w:r>
      <w:r w:rsidR="002509AD"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 xml:space="preserve"> system</w:t>
      </w:r>
      <w:r w:rsidR="00AA5603"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>s suitable</w:t>
      </w:r>
      <w:r w:rsidR="002509AD"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 xml:space="preserve"> </w:t>
      </w:r>
      <w:r w:rsidR="00AA5603"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>for</w:t>
      </w:r>
      <w:r w:rsidR="004D3F30" w:rsidRPr="00614767">
        <w:rPr>
          <w:rStyle w:val="A14"/>
          <w:rFonts w:asciiTheme="minorHAnsi" w:hAnsiTheme="minorHAnsi" w:cstheme="minorBidi"/>
          <w:i/>
          <w:iCs/>
          <w:color w:val="auto"/>
          <w:sz w:val="28"/>
          <w:szCs w:val="28"/>
        </w:rPr>
        <w:t xml:space="preserve"> </w:t>
      </w:r>
      <w:r w:rsidR="004D3F30"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>hot coating</w:t>
      </w:r>
      <w:r w:rsidR="00AA5603"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 xml:space="preserve">, </w:t>
      </w:r>
      <w:del w:id="188" w:author="david goldhar" w:date="2018-08-31T11:49:00Z">
        <w:r w:rsidR="002509AD" w:rsidRPr="00614767" w:rsidDel="008A0EE0">
          <w:rPr>
            <w:rStyle w:val="A14"/>
            <w:rFonts w:asciiTheme="minorHAnsi" w:hAnsiTheme="minorHAnsi" w:cstheme="minorBidi"/>
            <w:color w:val="auto"/>
            <w:sz w:val="28"/>
            <w:szCs w:val="28"/>
          </w:rPr>
          <w:delText xml:space="preserve">can </w:delText>
        </w:r>
      </w:del>
      <w:ins w:id="189" w:author="david goldhar" w:date="2018-08-31T11:49:00Z">
        <w:r w:rsidR="008A0EE0">
          <w:rPr>
            <w:rStyle w:val="A14"/>
            <w:rFonts w:asciiTheme="minorHAnsi" w:hAnsiTheme="minorHAnsi" w:cstheme="minorBidi"/>
            <w:color w:val="auto"/>
            <w:sz w:val="28"/>
            <w:szCs w:val="28"/>
          </w:rPr>
          <w:t xml:space="preserve">fit into </w:t>
        </w:r>
      </w:ins>
      <w:del w:id="190" w:author="david goldhar" w:date="2018-08-31T11:49:00Z">
        <w:r w:rsidR="002509AD" w:rsidRPr="00614767" w:rsidDel="008A0EE0">
          <w:rPr>
            <w:rStyle w:val="A14"/>
            <w:rFonts w:asciiTheme="minorHAnsi" w:hAnsiTheme="minorHAnsi" w:cstheme="minorBidi"/>
            <w:color w:val="auto"/>
            <w:sz w:val="28"/>
            <w:szCs w:val="28"/>
          </w:rPr>
          <w:delText xml:space="preserve">vary to </w:delText>
        </w:r>
      </w:del>
      <w:r w:rsidR="002509AD"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 xml:space="preserve">two </w:t>
      </w:r>
      <w:proofErr w:type="gramStart"/>
      <w:r w:rsidR="002509AD"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>main</w:t>
      </w:r>
      <w:proofErr w:type="gramEnd"/>
      <w:r w:rsidR="002509AD"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 xml:space="preserve"> </w:t>
      </w:r>
      <w:del w:id="191" w:author="david goldhar" w:date="2018-08-31T11:49:00Z">
        <w:r w:rsidR="002509AD" w:rsidRPr="00614767" w:rsidDel="008A0EE0">
          <w:rPr>
            <w:rStyle w:val="A14"/>
            <w:rFonts w:asciiTheme="minorHAnsi" w:hAnsiTheme="minorHAnsi" w:cstheme="minorBidi"/>
            <w:color w:val="auto"/>
            <w:sz w:val="28"/>
            <w:szCs w:val="28"/>
          </w:rPr>
          <w:delText xml:space="preserve">types </w:delText>
        </w:r>
        <w:r w:rsidRPr="00614767" w:rsidDel="008A0EE0">
          <w:rPr>
            <w:rStyle w:val="A14"/>
            <w:rFonts w:asciiTheme="minorHAnsi" w:hAnsiTheme="minorHAnsi" w:cstheme="minorBidi"/>
            <w:color w:val="auto"/>
            <w:sz w:val="28"/>
            <w:szCs w:val="28"/>
          </w:rPr>
          <w:delText xml:space="preserve">of </w:delText>
        </w:r>
      </w:del>
      <w:r w:rsidRPr="00614767">
        <w:rPr>
          <w:rStyle w:val="A14"/>
          <w:rFonts w:asciiTheme="minorHAnsi" w:hAnsiTheme="minorHAnsi" w:cstheme="minorBidi"/>
          <w:color w:val="auto"/>
          <w:sz w:val="28"/>
          <w:szCs w:val="28"/>
        </w:rPr>
        <w:t>categories:</w:t>
      </w:r>
    </w:p>
    <w:p w14:paraId="48CD32BE" w14:textId="34E8087A" w:rsidR="002B54DC" w:rsidRPr="00614767" w:rsidRDefault="002B54DC" w:rsidP="002B54DC">
      <w:pPr>
        <w:pStyle w:val="ListParagraph"/>
        <w:numPr>
          <w:ilvl w:val="0"/>
          <w:numId w:val="15"/>
        </w:numPr>
        <w:spacing w:before="0" w:after="0" w:line="240" w:lineRule="auto"/>
        <w:rPr>
          <w:rStyle w:val="A14"/>
          <w:rFonts w:asciiTheme="minorHAnsi" w:hAnsiTheme="minorHAnsi" w:cstheme="minorHAnsi"/>
          <w:color w:val="auto"/>
          <w:sz w:val="28"/>
          <w:szCs w:val="28"/>
        </w:rPr>
      </w:pPr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Portable spray gun</w:t>
      </w:r>
      <w:ins w:id="192" w:author="david goldhar" w:date="2018-09-02T12:37:00Z">
        <w:r w:rsidR="006D6E7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s,</w:t>
        </w:r>
      </w:ins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</w:t>
      </w:r>
      <w:ins w:id="193" w:author="david goldhar" w:date="2018-08-31T11:49:00Z">
        <w:r w:rsidR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that use </w:t>
        </w:r>
      </w:ins>
      <w:del w:id="194" w:author="david goldhar" w:date="2018-08-31T11:49:00Z">
        <w:r w:rsidRPr="00614767" w:rsidDel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with </w:delText>
        </w:r>
      </w:del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disposable cartridge</w:t>
      </w:r>
      <w:ins w:id="195" w:author="david goldhar" w:date="2018-08-31T11:50:00Z">
        <w:r w:rsidR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s</w:t>
        </w:r>
      </w:ins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3E4E1D">
        <w:rPr>
          <w:rStyle w:val="A14"/>
          <w:rFonts w:asciiTheme="minorHAnsi" w:hAnsiTheme="minorHAnsi" w:cstheme="minorHAnsi"/>
          <w:color w:val="auto"/>
          <w:sz w:val="28"/>
          <w:szCs w:val="28"/>
        </w:rPr>
        <w:t>and</w:t>
      </w:r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disposable tip</w:t>
      </w:r>
      <w:ins w:id="196" w:author="david goldhar" w:date="2018-08-31T11:50:00Z">
        <w:r w:rsidR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s</w:t>
        </w:r>
      </w:ins>
      <w:del w:id="197" w:author="david goldhar" w:date="2018-08-31T11:50:00Z">
        <w:r w:rsidRPr="00614767" w:rsidDel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>.</w:delText>
        </w:r>
      </w:del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</w:t>
      </w:r>
    </w:p>
    <w:p w14:paraId="03207AB2" w14:textId="5FC1C7C2" w:rsidR="002B54DC" w:rsidRPr="00614767" w:rsidRDefault="002B54DC" w:rsidP="00D24A58">
      <w:pPr>
        <w:pStyle w:val="ListParagraph"/>
        <w:numPr>
          <w:ilvl w:val="0"/>
          <w:numId w:val="15"/>
        </w:numPr>
        <w:spacing w:before="0" w:after="0" w:line="240" w:lineRule="auto"/>
        <w:rPr>
          <w:rStyle w:val="A14"/>
          <w:rFonts w:asciiTheme="minorHAnsi" w:hAnsiTheme="minorHAnsi" w:cstheme="minorHAnsi"/>
          <w:color w:val="auto"/>
          <w:sz w:val="28"/>
          <w:szCs w:val="28"/>
        </w:rPr>
      </w:pPr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A reactor </w:t>
      </w:r>
      <w:r w:rsidR="00D24A58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system, which</w:t>
      </w:r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heats</w:t>
      </w:r>
      <w:r w:rsidR="00D24A58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up</w:t>
      </w:r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the material </w:t>
      </w:r>
      <w:ins w:id="198" w:author="david goldhar" w:date="2018-08-31T11:50:00Z">
        <w:r w:rsidR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and </w:t>
        </w:r>
      </w:ins>
      <w:del w:id="199" w:author="david goldhar" w:date="2018-08-31T11:50:00Z">
        <w:r w:rsidRPr="00614767" w:rsidDel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>&amp;</w:delText>
        </w:r>
      </w:del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D24A58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circulate</w:t>
      </w:r>
      <w:ins w:id="200" w:author="david goldhar" w:date="2018-08-31T11:50:00Z">
        <w:r w:rsidR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s</w:t>
        </w:r>
      </w:ins>
      <w:r w:rsidR="00D24A58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it back and forth to a special gun. The gun</w:t>
      </w:r>
      <w:ins w:id="201" w:author="david goldhar" w:date="2018-08-31T11:50:00Z">
        <w:r w:rsidR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,</w:t>
        </w:r>
      </w:ins>
      <w:r w:rsidR="00D24A58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in turn, can be air-</w:t>
      </w:r>
      <w:del w:id="202" w:author="david goldhar" w:date="2018-08-31T11:50:00Z">
        <w:r w:rsidR="00D24A58" w:rsidRPr="00614767" w:rsidDel="008A0EE0">
          <w:rPr>
            <w:rFonts w:asciiTheme="minorHAnsi" w:hAnsiTheme="minorHAnsi"/>
            <w:sz w:val="28"/>
            <w:szCs w:val="28"/>
          </w:rPr>
          <w:delText xml:space="preserve"> </w:delText>
        </w:r>
      </w:del>
      <w:r w:rsidR="00D24A58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purged to enable continuous work</w:t>
      </w:r>
      <w:del w:id="203" w:author="david goldhar" w:date="2018-08-31T11:50:00Z">
        <w:r w:rsidR="00D24A58" w:rsidRPr="00614767" w:rsidDel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>.</w:delText>
        </w:r>
      </w:del>
      <w:r w:rsidR="00D24A58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 </w:t>
      </w:r>
    </w:p>
    <w:p w14:paraId="100F9FB6" w14:textId="77777777" w:rsidR="00990C59" w:rsidRPr="00614767" w:rsidRDefault="004E7973" w:rsidP="004C12E3">
      <w:pPr>
        <w:spacing w:before="0" w:after="0" w:line="240" w:lineRule="auto"/>
        <w:ind w:left="0"/>
        <w:rPr>
          <w:rStyle w:val="A14"/>
          <w:rFonts w:asciiTheme="minorHAnsi" w:hAnsiTheme="minorHAnsi" w:cstheme="minorHAnsi"/>
          <w:sz w:val="28"/>
          <w:szCs w:val="28"/>
        </w:rPr>
      </w:pPr>
      <w:r w:rsidRPr="00614767">
        <w:rPr>
          <w:rFonts w:asciiTheme="minorHAnsi" w:hAnsiTheme="minorHAnsi" w:cstheme="minorHAnsi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06578FC" wp14:editId="3FDF3456">
                <wp:simplePos x="0" y="0"/>
                <wp:positionH relativeFrom="column">
                  <wp:posOffset>-2238375</wp:posOffset>
                </wp:positionH>
                <wp:positionV relativeFrom="paragraph">
                  <wp:posOffset>3175</wp:posOffset>
                </wp:positionV>
                <wp:extent cx="1729740" cy="1668780"/>
                <wp:effectExtent l="0" t="0" r="22860" b="2667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740" cy="1668780"/>
                        </a:xfrm>
                        <a:prstGeom prst="rect">
                          <a:avLst/>
                        </a:prstGeom>
                        <a:solidFill>
                          <a:srgbClr val="FF6699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04C948" w14:textId="77777777" w:rsidR="004F7F55" w:rsidRDefault="004F7F55" w:rsidP="00523D3E">
                            <w:pPr>
                              <w:ind w:left="0"/>
                              <w:jc w:val="center"/>
                            </w:pPr>
                            <w:r>
                              <w:t xml:space="preserve">Tip </w:t>
                            </w:r>
                          </w:p>
                          <w:p w14:paraId="27AAA447" w14:textId="77777777" w:rsidR="004F7F55" w:rsidRDefault="004F7F55" w:rsidP="00523D3E">
                            <w:pPr>
                              <w:ind w:left="0"/>
                              <w:jc w:val="center"/>
                            </w:pPr>
                            <w:r w:rsidRPr="00523D3E">
                              <w:t xml:space="preserve">Since the use of </w:t>
                            </w:r>
                            <w:r>
                              <w:t xml:space="preserve">the </w:t>
                            </w:r>
                            <w:r w:rsidRPr="00523D3E">
                              <w:t>spray systems requir</w:t>
                            </w:r>
                            <w:r w:rsidR="003E4E1D">
                              <w:t>es</w:t>
                            </w:r>
                            <w:r w:rsidRPr="00523D3E">
                              <w:t xml:space="preserve"> high skill</w:t>
                            </w:r>
                            <w:r>
                              <w:t xml:space="preserve"> set, w</w:t>
                            </w:r>
                            <w:r w:rsidRPr="00523D3E">
                              <w:t xml:space="preserve">e recommend that you give the first </w:t>
                            </w:r>
                            <w:r>
                              <w:t xml:space="preserve">few jobs </w:t>
                            </w:r>
                            <w:r w:rsidRPr="00523D3E">
                              <w:t>to an external contractor</w:t>
                            </w:r>
                            <w:r>
                              <w:t xml:space="preserve">. Only upon </w:t>
                            </w:r>
                            <w:r w:rsidRPr="00D52E73">
                              <w:t>get</w:t>
                            </w:r>
                            <w:r>
                              <w:t>ting</w:t>
                            </w:r>
                            <w:r w:rsidRPr="00D52E73">
                              <w:t xml:space="preserve"> satisfactory results, invest in capital equipment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6578FC" id="Rectangle 29" o:spid="_x0000_s1028" style="position:absolute;margin-left:-176.25pt;margin-top:.25pt;width:136.2pt;height:131.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" fillcolor="#f69" strokecolor="#1f3763 [1604]" strokeweight="1pt">
                <v:textbox>
                  <w:txbxContent>
                    <w:p w14:paraId="5904C948" w14:textId="77777777" w:rsidR="004F7F55" w:rsidRDefault="004F7F55" w:rsidP="00523D3E">
                      <w:pPr>
                        <w:ind w:left="0"/>
                        <w:jc w:val="center"/>
                      </w:pPr>
                      <w:r>
                        <w:t xml:space="preserve">Tip </w:t>
                      </w:r>
                    </w:p>
                    <w:p w14:paraId="27AAA447" w14:textId="77777777" w:rsidR="004F7F55" w:rsidRDefault="004F7F55" w:rsidP="00523D3E">
                      <w:pPr>
                        <w:ind w:left="0"/>
                        <w:jc w:val="center"/>
                      </w:pPr>
                      <w:r w:rsidRPr="00523D3E">
                        <w:t xml:space="preserve">Since the use of </w:t>
                      </w:r>
                      <w:r>
                        <w:t xml:space="preserve">the </w:t>
                      </w:r>
                      <w:r w:rsidRPr="00523D3E">
                        <w:t>spray systems requir</w:t>
                      </w:r>
                      <w:r w:rsidR="003E4E1D">
                        <w:t>es</w:t>
                      </w:r>
                      <w:r w:rsidRPr="00523D3E">
                        <w:t xml:space="preserve"> high skill</w:t>
                      </w:r>
                      <w:r>
                        <w:t xml:space="preserve"> set, w</w:t>
                      </w:r>
                      <w:r w:rsidRPr="00523D3E">
                        <w:t xml:space="preserve">e recommend that you give the first </w:t>
                      </w:r>
                      <w:r>
                        <w:t xml:space="preserve">few jobs </w:t>
                      </w:r>
                      <w:r w:rsidRPr="00523D3E">
                        <w:t>to an external contractor</w:t>
                      </w:r>
                      <w:r>
                        <w:t xml:space="preserve">. Only upon </w:t>
                      </w:r>
                      <w:r w:rsidRPr="00D52E73">
                        <w:t>get</w:t>
                      </w:r>
                      <w:r>
                        <w:t>ting</w:t>
                      </w:r>
                      <w:r w:rsidRPr="00D52E73">
                        <w:t xml:space="preserve"> satisfactory results, invest in capital equipment</w:t>
                      </w:r>
                    </w:p>
                  </w:txbxContent>
                </v:textbox>
              </v:rect>
            </w:pict>
          </mc:Fallback>
        </mc:AlternateContent>
      </w:r>
    </w:p>
    <w:p w14:paraId="426EC091" w14:textId="77777777" w:rsidR="00990C59" w:rsidRPr="00614767" w:rsidRDefault="004D3F30" w:rsidP="004C12E3">
      <w:pPr>
        <w:spacing w:before="0" w:after="0" w:line="240" w:lineRule="auto"/>
        <w:ind w:left="0"/>
        <w:rPr>
          <w:rStyle w:val="A14"/>
          <w:rFonts w:asciiTheme="minorHAnsi" w:hAnsiTheme="minorHAnsi" w:cstheme="minorHAnsi"/>
          <w:sz w:val="28"/>
          <w:szCs w:val="28"/>
        </w:rPr>
      </w:pPr>
      <w:r w:rsidRPr="00614767">
        <w:rPr>
          <w:rFonts w:asciiTheme="minorHAnsi" w:hAnsiTheme="minorHAnsi" w:cstheme="minorHAnsi"/>
          <w:noProof/>
          <w:color w:val="000000"/>
          <w:sz w:val="28"/>
          <w:szCs w:val="28"/>
        </w:rPr>
        <w:drawing>
          <wp:inline distT="0" distB="0" distL="0" distR="0" wp14:anchorId="70E7AA72" wp14:editId="0282C424">
            <wp:extent cx="4177030" cy="26066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ol4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550A" w14:textId="77777777" w:rsidR="00990C59" w:rsidRPr="00614767" w:rsidRDefault="00990C59" w:rsidP="004D3F30">
      <w:pPr>
        <w:spacing w:before="0" w:after="0" w:line="240" w:lineRule="auto"/>
        <w:ind w:left="0"/>
        <w:rPr>
          <w:rStyle w:val="A14"/>
          <w:rFonts w:asciiTheme="minorHAnsi" w:hAnsiTheme="minorHAnsi" w:cstheme="minorHAnsi"/>
          <w:sz w:val="28"/>
          <w:szCs w:val="28"/>
        </w:rPr>
      </w:pPr>
    </w:p>
    <w:p w14:paraId="45713CB8" w14:textId="7399E762" w:rsidR="00D17C86" w:rsidRPr="00614767" w:rsidRDefault="00AA5603" w:rsidP="00E0340B">
      <w:pPr>
        <w:spacing w:before="0" w:after="0" w:line="240" w:lineRule="auto"/>
        <w:ind w:left="0"/>
        <w:rPr>
          <w:rStyle w:val="A14"/>
          <w:rFonts w:asciiTheme="minorHAnsi" w:hAnsiTheme="minorHAnsi" w:cstheme="minorHAnsi"/>
          <w:color w:val="auto"/>
          <w:sz w:val="28"/>
          <w:szCs w:val="28"/>
        </w:rPr>
      </w:pPr>
      <w:r w:rsidRPr="00614767">
        <w:rPr>
          <w:rStyle w:val="A14"/>
          <w:rFonts w:asciiTheme="minorHAnsi" w:hAnsiTheme="minorHAnsi" w:cstheme="minorHAnsi"/>
          <w:sz w:val="28"/>
          <w:szCs w:val="28"/>
        </w:rPr>
        <w:t xml:space="preserve">Although </w:t>
      </w:r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portable spray gun</w:t>
      </w:r>
      <w:r w:rsidR="00E0340B">
        <w:rPr>
          <w:rStyle w:val="A14"/>
          <w:rFonts w:asciiTheme="minorHAnsi" w:hAnsiTheme="minorHAnsi" w:cstheme="minorHAnsi"/>
          <w:color w:val="auto"/>
          <w:sz w:val="28"/>
          <w:szCs w:val="28"/>
        </w:rPr>
        <w:t>s</w:t>
      </w:r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are cheaper</w:t>
      </w:r>
      <w:ins w:id="204" w:author="david goldhar" w:date="2018-08-31T11:50:00Z">
        <w:r w:rsidR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,</w:t>
        </w:r>
      </w:ins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we </w:t>
      </w:r>
      <w:r w:rsidR="00025E3B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recommend using a reactor system</w:t>
      </w:r>
      <w:r w:rsidR="00E0340B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</w:t>
      </w:r>
      <w:del w:id="205" w:author="david goldhar" w:date="2018-08-31T11:50:00Z">
        <w:r w:rsidR="00E0340B" w:rsidDel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>due to</w:delText>
        </w:r>
        <w:r w:rsidR="00691531" w:rsidRPr="00614767" w:rsidDel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 </w:delText>
        </w:r>
      </w:del>
      <w:ins w:id="206" w:author="david goldhar" w:date="2018-08-31T11:50:00Z">
        <w:r w:rsidR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for </w:t>
        </w:r>
      </w:ins>
      <w:r w:rsidR="00691531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the following</w:t>
      </w:r>
      <w:r w:rsidR="00D00F7A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reasons: </w:t>
      </w:r>
    </w:p>
    <w:p w14:paraId="243341C0" w14:textId="19BB75A5" w:rsidR="00D17C86" w:rsidRPr="00614767" w:rsidRDefault="008A0EE0" w:rsidP="00D17C86">
      <w:pPr>
        <w:pStyle w:val="ListParagraph"/>
        <w:numPr>
          <w:ilvl w:val="0"/>
          <w:numId w:val="17"/>
        </w:numPr>
        <w:spacing w:before="0" w:after="0" w:line="240" w:lineRule="auto"/>
        <w:rPr>
          <w:rStyle w:val="A14"/>
          <w:rFonts w:asciiTheme="minorHAnsi" w:hAnsiTheme="minorHAnsi" w:cstheme="minorHAnsi"/>
          <w:color w:val="auto"/>
          <w:sz w:val="28"/>
          <w:szCs w:val="28"/>
        </w:rPr>
      </w:pPr>
      <w:ins w:id="207" w:author="david goldhar" w:date="2018-08-31T11:51:00Z">
        <w:r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A r</w:t>
        </w:r>
      </w:ins>
      <w:del w:id="208" w:author="david goldhar" w:date="2018-08-31T11:51:00Z">
        <w:r w:rsidR="004E7973" w:rsidRPr="00614767" w:rsidDel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>R</w:delText>
        </w:r>
      </w:del>
      <w:r w:rsidR="00D17C86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eactor system is capable </w:t>
      </w:r>
      <w:ins w:id="209" w:author="david goldhar" w:date="2018-08-31T11:51:00Z">
        <w:r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of </w:t>
        </w:r>
      </w:ins>
      <w:del w:id="210" w:author="david goldhar" w:date="2018-08-31T11:51:00Z">
        <w:r w:rsidR="00D17C86" w:rsidRPr="00614767" w:rsidDel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to </w:delText>
        </w:r>
      </w:del>
      <w:r w:rsidR="00D17C86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heat</w:t>
      </w:r>
      <w:ins w:id="211" w:author="david goldhar" w:date="2018-08-31T11:51:00Z">
        <w:r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ing</w:t>
        </w:r>
      </w:ins>
      <w:r w:rsidR="00D17C86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the material</w:t>
      </w:r>
      <w:r w:rsidR="00E0340B">
        <w:rPr>
          <w:rStyle w:val="A14"/>
          <w:rFonts w:asciiTheme="minorHAnsi" w:hAnsiTheme="minorHAnsi" w:cstheme="minorHAnsi"/>
          <w:color w:val="auto"/>
          <w:sz w:val="28"/>
          <w:szCs w:val="28"/>
        </w:rPr>
        <w:t>, thus</w:t>
      </w:r>
      <w:r w:rsidR="00D17C86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improving its flow and viscosity. </w:t>
      </w:r>
      <w:r w:rsidR="004D3F30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Some hot </w:t>
      </w:r>
      <w:r w:rsidR="004E7973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materials</w:t>
      </w:r>
      <w:r w:rsidR="004D3F30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must be heated and cannot be appl</w:t>
      </w:r>
      <w:ins w:id="212" w:author="david goldhar" w:date="2018-08-31T11:51:00Z">
        <w:r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ied from </w:t>
        </w:r>
      </w:ins>
      <w:del w:id="213" w:author="david goldhar" w:date="2018-08-31T11:51:00Z">
        <w:r w:rsidR="004D3F30" w:rsidRPr="00614767" w:rsidDel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y by </w:delText>
        </w:r>
      </w:del>
      <w:r w:rsidR="00E0340B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a simple </w:t>
      </w:r>
      <w:r w:rsidR="004D3F30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cartridge gun</w:t>
      </w:r>
      <w:r w:rsidR="00E0340B">
        <w:rPr>
          <w:rStyle w:val="A14"/>
          <w:rFonts w:asciiTheme="minorHAnsi" w:hAnsiTheme="minorHAnsi" w:cstheme="minorHAnsi"/>
          <w:color w:val="auto"/>
          <w:sz w:val="28"/>
          <w:szCs w:val="28"/>
        </w:rPr>
        <w:t>.</w:t>
      </w:r>
    </w:p>
    <w:p w14:paraId="5D6E3399" w14:textId="08817A51" w:rsidR="004D3F30" w:rsidRPr="00614767" w:rsidRDefault="00D17C86" w:rsidP="00D17C86">
      <w:pPr>
        <w:pStyle w:val="ListParagraph"/>
        <w:numPr>
          <w:ilvl w:val="0"/>
          <w:numId w:val="17"/>
        </w:numPr>
        <w:spacing w:before="0" w:after="0" w:line="240" w:lineRule="auto"/>
        <w:rPr>
          <w:rStyle w:val="A14"/>
          <w:rFonts w:asciiTheme="minorHAnsi" w:hAnsiTheme="minorHAnsi" w:cstheme="minorHAnsi"/>
          <w:sz w:val="28"/>
          <w:szCs w:val="28"/>
        </w:rPr>
      </w:pPr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lastRenderedPageBreak/>
        <w:t>A reactor system ha</w:t>
      </w:r>
      <w:r w:rsidR="00E0340B">
        <w:rPr>
          <w:rStyle w:val="A14"/>
          <w:rFonts w:asciiTheme="minorHAnsi" w:hAnsiTheme="minorHAnsi" w:cstheme="minorHAnsi"/>
          <w:color w:val="auto"/>
          <w:sz w:val="28"/>
          <w:szCs w:val="28"/>
        </w:rPr>
        <w:t>s</w:t>
      </w:r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a variety of pressure</w:t>
      </w:r>
      <w:del w:id="214" w:author="david goldhar" w:date="2018-08-31T11:51:00Z">
        <w:r w:rsidRPr="00614767" w:rsidDel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>s</w:delText>
        </w:r>
      </w:del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option</w:t>
      </w:r>
      <w:r w:rsidR="00E0340B">
        <w:rPr>
          <w:rStyle w:val="A14"/>
          <w:rFonts w:asciiTheme="minorHAnsi" w:hAnsiTheme="minorHAnsi" w:cstheme="minorHAnsi"/>
          <w:color w:val="auto"/>
          <w:sz w:val="28"/>
          <w:szCs w:val="28"/>
        </w:rPr>
        <w:t>s</w:t>
      </w:r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that can be set </w:t>
      </w:r>
      <w:ins w:id="215" w:author="david goldhar" w:date="2018-08-31T11:51:00Z">
        <w:r w:rsidR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according </w:t>
        </w:r>
      </w:ins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to</w:t>
      </w:r>
      <w:r w:rsidR="00E0340B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the needs of</w:t>
      </w:r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the specific model. </w:t>
      </w:r>
    </w:p>
    <w:p w14:paraId="67BE4E0B" w14:textId="363CA981" w:rsidR="00D17C86" w:rsidRPr="00614767" w:rsidRDefault="004D3F30" w:rsidP="004E7973">
      <w:pPr>
        <w:pStyle w:val="ListParagraph"/>
        <w:numPr>
          <w:ilvl w:val="0"/>
          <w:numId w:val="17"/>
        </w:numPr>
        <w:spacing w:before="0" w:after="0" w:line="240" w:lineRule="auto"/>
        <w:rPr>
          <w:rStyle w:val="A14"/>
          <w:rFonts w:asciiTheme="minorHAnsi" w:hAnsiTheme="minorHAnsi" w:cstheme="minorHAnsi"/>
          <w:sz w:val="28"/>
          <w:szCs w:val="28"/>
        </w:rPr>
      </w:pPr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Spraying using a cartridge gun will always give </w:t>
      </w:r>
      <w:ins w:id="216" w:author="david goldhar" w:date="2018-08-31T11:51:00Z">
        <w:r w:rsidR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an</w:t>
        </w:r>
      </w:ins>
      <w:ins w:id="217" w:author="david goldhar" w:date="2018-08-31T11:52:00Z">
        <w:r w:rsidR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 i</w:t>
        </w:r>
      </w:ins>
      <w:del w:id="218" w:author="david goldhar" w:date="2018-08-31T11:52:00Z">
        <w:r w:rsidRPr="00614767" w:rsidDel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>I</w:delText>
        </w:r>
      </w:del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nferior</w:t>
      </w:r>
      <w:r w:rsidR="004E7973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and grainy surface</w:t>
      </w:r>
      <w:ins w:id="219" w:author="david goldhar" w:date="2018-08-31T11:52:00Z">
        <w:r w:rsidR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,</w:t>
        </w:r>
      </w:ins>
      <w:r w:rsidR="004E7973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compared to </w:t>
      </w:r>
      <w:ins w:id="220" w:author="david goldhar" w:date="2018-08-31T11:52:00Z">
        <w:r w:rsidR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that from a </w:t>
        </w:r>
      </w:ins>
      <w:r w:rsidR="004E7973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reactor. </w:t>
      </w:r>
    </w:p>
    <w:p w14:paraId="0AC4F78E" w14:textId="3B3058D0" w:rsidR="00D17C86" w:rsidRPr="00614767" w:rsidRDefault="004E7973" w:rsidP="00D17C86">
      <w:pPr>
        <w:pStyle w:val="ListParagraph"/>
        <w:numPr>
          <w:ilvl w:val="0"/>
          <w:numId w:val="17"/>
        </w:numPr>
        <w:spacing w:before="0" w:after="0" w:line="240" w:lineRule="auto"/>
        <w:rPr>
          <w:rStyle w:val="A14"/>
          <w:rFonts w:asciiTheme="minorHAnsi" w:hAnsiTheme="minorHAnsi" w:cstheme="minorHAnsi"/>
          <w:color w:val="auto"/>
          <w:sz w:val="28"/>
          <w:szCs w:val="28"/>
        </w:rPr>
      </w:pPr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R</w:t>
      </w:r>
      <w:r w:rsidR="00D17C86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eactor system</w:t>
      </w:r>
      <w:ins w:id="221" w:author="david goldhar" w:date="2018-09-02T12:38:00Z">
        <w:r w:rsidR="006D6E7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s</w:t>
        </w:r>
      </w:ins>
      <w:r w:rsidR="00D17C86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</w:t>
      </w:r>
      <w:del w:id="222" w:author="david goldhar" w:date="2018-09-02T12:38:00Z">
        <w:r w:rsidR="00D17C86" w:rsidRPr="00614767" w:rsidDel="006D6E7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have </w:delText>
        </w:r>
      </w:del>
      <w:del w:id="223" w:author="david goldhar" w:date="2018-08-31T11:52:00Z">
        <w:r w:rsidR="00D17C86" w:rsidRPr="00614767" w:rsidDel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a capacity to </w:delText>
        </w:r>
      </w:del>
      <w:ins w:id="224" w:author="david goldhar" w:date="2018-08-31T11:52:00Z">
        <w:r w:rsidR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can </w:t>
        </w:r>
      </w:ins>
      <w:r w:rsidR="00D17C86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load large amounts of material in </w:t>
      </w:r>
      <w:del w:id="225" w:author="david goldhar" w:date="2018-09-02T12:38:00Z">
        <w:r w:rsidR="00D17C86" w:rsidRPr="00614767" w:rsidDel="006D6E7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its </w:delText>
        </w:r>
      </w:del>
      <w:ins w:id="226" w:author="david goldhar" w:date="2018-09-02T12:38:00Z">
        <w:r w:rsidR="006D6E7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their</w:t>
        </w:r>
        <w:r w:rsidR="006D6E79" w:rsidRPr="00614767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 </w:t>
        </w:r>
      </w:ins>
      <w:r w:rsidR="00D17C86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containers</w:t>
      </w:r>
      <w:ins w:id="227" w:author="david goldhar" w:date="2018-08-31T11:52:00Z">
        <w:r w:rsidR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,</w:t>
        </w:r>
      </w:ins>
      <w:del w:id="228" w:author="david goldhar" w:date="2018-08-31T11:52:00Z">
        <w:r w:rsidR="00D17C86" w:rsidRPr="00614767" w:rsidDel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>-</w:delText>
        </w:r>
      </w:del>
      <w:r w:rsidR="00D17C86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enabl</w:t>
      </w:r>
      <w:ins w:id="229" w:author="david goldhar" w:date="2018-08-31T11:52:00Z">
        <w:r w:rsidR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ing</w:t>
        </w:r>
      </w:ins>
      <w:del w:id="230" w:author="david goldhar" w:date="2018-08-31T11:52:00Z">
        <w:r w:rsidR="00D17C86" w:rsidRPr="00614767" w:rsidDel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>e</w:delText>
        </w:r>
      </w:del>
      <w:r w:rsidR="00D17C86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continuous work without the need for reloading</w:t>
      </w:r>
    </w:p>
    <w:p w14:paraId="4159CA38" w14:textId="77777777" w:rsidR="00E83D9D" w:rsidRPr="00614767" w:rsidRDefault="00E83D9D" w:rsidP="00E83D9D">
      <w:pPr>
        <w:pStyle w:val="ListParagraph"/>
        <w:spacing w:before="0" w:after="0" w:line="240" w:lineRule="auto"/>
        <w:rPr>
          <w:rStyle w:val="A14"/>
          <w:rFonts w:asciiTheme="minorHAnsi" w:hAnsiTheme="minorHAnsi" w:cstheme="minorHAnsi"/>
          <w:color w:val="auto"/>
          <w:sz w:val="28"/>
          <w:szCs w:val="28"/>
        </w:rPr>
      </w:pPr>
    </w:p>
    <w:p w14:paraId="2CAF92B2" w14:textId="5068F381" w:rsidR="00497129" w:rsidRPr="00614767" w:rsidRDefault="00E0340B" w:rsidP="00E83D9D">
      <w:pPr>
        <w:spacing w:before="0" w:after="0" w:line="240" w:lineRule="auto"/>
        <w:ind w:left="0"/>
        <w:rPr>
          <w:rStyle w:val="A14"/>
          <w:rFonts w:asciiTheme="minorHAnsi" w:hAnsiTheme="minorHAnsi" w:cstheme="minorHAnsi"/>
          <w:color w:val="auto"/>
          <w:sz w:val="28"/>
          <w:szCs w:val="28"/>
        </w:rPr>
      </w:pPr>
      <w:r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It is also </w:t>
      </w:r>
      <w:del w:id="231" w:author="david goldhar" w:date="2018-09-02T12:38:00Z">
        <w:r w:rsidDel="006D6E7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recommended </w:delText>
        </w:r>
      </w:del>
      <w:ins w:id="232" w:author="david goldhar" w:date="2018-09-02T12:38:00Z">
        <w:r w:rsidR="006D6E7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advisable</w:t>
        </w:r>
        <w:r w:rsidR="006D6E7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 </w:t>
        </w:r>
      </w:ins>
      <w:r>
        <w:rPr>
          <w:rStyle w:val="A14"/>
          <w:rFonts w:asciiTheme="minorHAnsi" w:hAnsiTheme="minorHAnsi" w:cstheme="minorHAnsi"/>
          <w:color w:val="auto"/>
          <w:sz w:val="28"/>
          <w:szCs w:val="28"/>
        </w:rPr>
        <w:t>to</w:t>
      </w:r>
      <w:r w:rsidR="00E83D9D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use an experienced outside contractor for occasional jobs,</w:t>
      </w:r>
      <w:r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since </w:t>
      </w:r>
      <w:ins w:id="233" w:author="david goldhar" w:date="2018-08-31T11:53:00Z">
        <w:r w:rsidR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achieving </w:t>
        </w:r>
      </w:ins>
      <w:r w:rsidR="00E83D9D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good </w:t>
      </w:r>
      <w:r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results </w:t>
      </w:r>
      <w:r w:rsidR="00E83D9D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requires </w:t>
      </w:r>
      <w:del w:id="234" w:author="david goldhar" w:date="2018-09-02T12:39:00Z">
        <w:r w:rsidR="00E83D9D" w:rsidRPr="00614767" w:rsidDel="006D6E7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high </w:delText>
        </w:r>
      </w:del>
      <w:r w:rsidR="00E83D9D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skill</w:t>
      </w:r>
      <w:del w:id="235" w:author="david goldhar" w:date="2018-09-02T12:39:00Z">
        <w:r w:rsidDel="006D6E7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>s</w:delText>
        </w:r>
      </w:del>
      <w:r w:rsidR="00E83D9D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</w:t>
      </w:r>
      <w:r>
        <w:rPr>
          <w:rStyle w:val="A14"/>
          <w:rFonts w:asciiTheme="minorHAnsi" w:hAnsiTheme="minorHAnsi" w:cstheme="minorHAnsi"/>
          <w:color w:val="auto"/>
          <w:sz w:val="28"/>
          <w:szCs w:val="28"/>
        </w:rPr>
        <w:t>and</w:t>
      </w:r>
      <w:r w:rsidR="00E83D9D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expensive equipment. </w:t>
      </w:r>
    </w:p>
    <w:p w14:paraId="669B9406" w14:textId="77777777" w:rsidR="004E7973" w:rsidRPr="00614767" w:rsidRDefault="004E7973" w:rsidP="00A23380">
      <w:pPr>
        <w:spacing w:before="0" w:after="0" w:line="240" w:lineRule="auto"/>
        <w:ind w:left="0"/>
        <w:rPr>
          <w:rStyle w:val="A14"/>
          <w:rFonts w:asciiTheme="minorHAnsi" w:hAnsiTheme="minorHAnsi" w:cstheme="minorHAnsi"/>
          <w:color w:val="auto"/>
          <w:sz w:val="24"/>
          <w:szCs w:val="24"/>
        </w:rPr>
      </w:pPr>
    </w:p>
    <w:p w14:paraId="798A9074" w14:textId="573AC232" w:rsidR="00497129" w:rsidRPr="00614767" w:rsidRDefault="00497129" w:rsidP="00E0340B">
      <w:pPr>
        <w:spacing w:before="0" w:after="0" w:line="240" w:lineRule="auto"/>
        <w:ind w:left="0"/>
        <w:rPr>
          <w:rStyle w:val="A14"/>
          <w:rFonts w:asciiTheme="minorHAnsi" w:hAnsiTheme="minorHAnsi" w:cstheme="minorHAnsi"/>
          <w:color w:val="auto"/>
          <w:sz w:val="28"/>
          <w:szCs w:val="28"/>
        </w:rPr>
      </w:pPr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Before start</w:t>
      </w:r>
      <w:r w:rsidR="00E0340B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ing to </w:t>
      </w:r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spray make s</w:t>
      </w:r>
      <w:r w:rsidR="00E0340B">
        <w:rPr>
          <w:rStyle w:val="A14"/>
          <w:rFonts w:asciiTheme="minorHAnsi" w:hAnsiTheme="minorHAnsi" w:cstheme="minorHAnsi"/>
          <w:color w:val="auto"/>
          <w:sz w:val="28"/>
          <w:szCs w:val="28"/>
        </w:rPr>
        <w:t>u</w:t>
      </w:r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re </w:t>
      </w:r>
      <w:r w:rsidR="00D17C86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that </w:t>
      </w:r>
      <w:del w:id="236" w:author="david goldhar" w:date="2018-09-02T12:39:00Z">
        <w:r w:rsidR="00D17C86" w:rsidRPr="00614767" w:rsidDel="006D6E7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everything </w:delText>
        </w:r>
      </w:del>
      <w:ins w:id="237" w:author="david goldhar" w:date="2018-09-02T12:39:00Z">
        <w:r w:rsidR="006D6E7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the work area</w:t>
        </w:r>
        <w:r w:rsidR="006D6E79" w:rsidRPr="00614767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 </w:t>
        </w:r>
      </w:ins>
      <w:r w:rsidR="00D17C86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is ready for comfortable and safe work</w:t>
      </w:r>
      <w:r w:rsidR="00E0340B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; </w:t>
      </w:r>
      <w:r w:rsidR="00D17C86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prepare </w:t>
      </w:r>
      <w:r w:rsidR="00E0340B">
        <w:rPr>
          <w:rStyle w:val="A14"/>
          <w:rFonts w:asciiTheme="minorHAnsi" w:hAnsiTheme="minorHAnsi" w:cstheme="minorHAnsi"/>
          <w:color w:val="auto"/>
          <w:sz w:val="28"/>
          <w:szCs w:val="28"/>
        </w:rPr>
        <w:t>the</w:t>
      </w:r>
      <w:r w:rsidR="00D17C86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model, </w:t>
      </w:r>
      <w:r w:rsidR="00E0340B">
        <w:rPr>
          <w:rStyle w:val="A14"/>
          <w:rFonts w:asciiTheme="minorHAnsi" w:hAnsiTheme="minorHAnsi" w:cstheme="minorHAnsi"/>
          <w:color w:val="auto"/>
          <w:sz w:val="28"/>
          <w:szCs w:val="28"/>
        </w:rPr>
        <w:t>the</w:t>
      </w:r>
      <w:r w:rsidR="00C91825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D17C86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workspace</w:t>
      </w:r>
      <w:ins w:id="238" w:author="david goldhar" w:date="2018-08-31T11:53:00Z">
        <w:r w:rsidR="008A0EE0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,</w:t>
        </w:r>
      </w:ins>
      <w:r w:rsidR="00D17C86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and </w:t>
      </w:r>
      <w:r w:rsidR="00E0340B">
        <w:rPr>
          <w:rStyle w:val="A14"/>
          <w:rFonts w:asciiTheme="minorHAnsi" w:hAnsiTheme="minorHAnsi" w:cstheme="minorHAnsi"/>
          <w:color w:val="auto"/>
          <w:sz w:val="28"/>
          <w:szCs w:val="28"/>
        </w:rPr>
        <w:t>the</w:t>
      </w:r>
      <w:r w:rsidR="00C91825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D17C86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gear</w:t>
      </w:r>
      <w:r w:rsidR="00523D3E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in advance</w:t>
      </w:r>
      <w:r w:rsidR="00E06963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. </w:t>
      </w:r>
      <w:r w:rsidR="00523D3E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D17C86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 </w:t>
      </w:r>
    </w:p>
    <w:p w14:paraId="53D4B005" w14:textId="77777777" w:rsidR="00497129" w:rsidRDefault="00497129" w:rsidP="004C12E3">
      <w:pPr>
        <w:spacing w:before="0" w:after="0" w:line="240" w:lineRule="auto"/>
        <w:ind w:left="0"/>
        <w:rPr>
          <w:rFonts w:asciiTheme="minorHAnsi" w:hAnsiTheme="minorHAnsi" w:cstheme="minorHAnsi"/>
          <w:sz w:val="28"/>
          <w:szCs w:val="28"/>
        </w:rPr>
      </w:pPr>
    </w:p>
    <w:p w14:paraId="21718FA7" w14:textId="77777777" w:rsidR="00E06963" w:rsidRPr="00E06963" w:rsidRDefault="00E06963" w:rsidP="00E06963">
      <w:pPr>
        <w:spacing w:before="0" w:after="0" w:line="240" w:lineRule="auto"/>
        <w:ind w:left="0"/>
        <w:rPr>
          <w:rFonts w:asciiTheme="minorHAnsi" w:hAnsiTheme="minorHAnsi"/>
          <w:b/>
          <w:bCs/>
          <w:color w:val="FF6699"/>
          <w:sz w:val="28"/>
          <w:szCs w:val="28"/>
        </w:rPr>
      </w:pPr>
      <w:r>
        <w:rPr>
          <w:rStyle w:val="A14"/>
          <w:rFonts w:asciiTheme="minorHAnsi" w:hAnsiTheme="minorHAnsi" w:cstheme="minorBidi"/>
          <w:b/>
          <w:bCs/>
          <w:color w:val="FF6699"/>
          <w:sz w:val="28"/>
          <w:szCs w:val="28"/>
        </w:rPr>
        <w:t>Before starting to work</w:t>
      </w:r>
    </w:p>
    <w:p w14:paraId="1CA0B95C" w14:textId="77777777" w:rsidR="00497129" w:rsidRPr="00E06963" w:rsidRDefault="00497129" w:rsidP="00497129">
      <w:pPr>
        <w:spacing w:before="0" w:after="0" w:line="240" w:lineRule="auto"/>
        <w:ind w:left="0"/>
        <w:rPr>
          <w:rFonts w:asciiTheme="minorHAnsi" w:hAnsiTheme="minorHAnsi" w:cstheme="minorHAnsi"/>
          <w:b/>
          <w:bCs/>
          <w:sz w:val="24"/>
          <w:szCs w:val="24"/>
        </w:rPr>
      </w:pPr>
      <w:r w:rsidRPr="00E06963">
        <w:rPr>
          <w:rFonts w:asciiTheme="minorHAnsi" w:hAnsiTheme="minorHAnsi" w:cstheme="minorHAnsi"/>
          <w:b/>
          <w:bCs/>
          <w:sz w:val="24"/>
          <w:szCs w:val="24"/>
        </w:rPr>
        <w:t>Workspace</w:t>
      </w:r>
    </w:p>
    <w:p w14:paraId="5CF3C108" w14:textId="31884BFE" w:rsidR="00497129" w:rsidRPr="00614767" w:rsidRDefault="00E83D9D" w:rsidP="00497129">
      <w:pPr>
        <w:spacing w:before="0" w:after="0" w:line="240" w:lineRule="auto"/>
        <w:ind w:left="0"/>
        <w:rPr>
          <w:rFonts w:asciiTheme="minorHAnsi" w:hAnsiTheme="minorHAnsi" w:cstheme="minorHAnsi"/>
          <w:sz w:val="28"/>
          <w:szCs w:val="28"/>
        </w:rPr>
      </w:pPr>
      <w:r w:rsidRPr="00614767">
        <w:rPr>
          <w:rFonts w:asciiTheme="minorHAnsi" w:hAnsiTheme="minorHAnsi"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DAB3BC4" wp14:editId="5D20D23A">
                <wp:simplePos x="0" y="0"/>
                <wp:positionH relativeFrom="column">
                  <wp:posOffset>-2312670</wp:posOffset>
                </wp:positionH>
                <wp:positionV relativeFrom="paragraph">
                  <wp:posOffset>546735</wp:posOffset>
                </wp:positionV>
                <wp:extent cx="2026920" cy="1805940"/>
                <wp:effectExtent l="0" t="0" r="11430" b="2286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1805940"/>
                        </a:xfrm>
                        <a:prstGeom prst="rect">
                          <a:avLst/>
                        </a:prstGeom>
                        <a:blipFill dpi="0"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D4C17" id="Rectangle 30" o:spid="_x0000_s1026" style="position:absolute;margin-left:-182.1pt;margin-top:43.05pt;width:159.6pt;height:142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" strokecolor="#1f3763 [1604]" strokeweight="1pt">
                <v:fill r:id="rId22" o:title="" recolor="t" rotate="t" type="frame"/>
              </v:rect>
            </w:pict>
          </mc:Fallback>
        </mc:AlternateContent>
      </w:r>
      <w:ins w:id="239" w:author="david goldhar" w:date="2018-08-31T12:02:00Z">
        <w:r w:rsidR="00207D8E">
          <w:rPr>
            <w:rFonts w:asciiTheme="minorHAnsi" w:hAnsiTheme="minorHAnsi" w:cstheme="minorHAnsi"/>
            <w:sz w:val="28"/>
            <w:szCs w:val="28"/>
          </w:rPr>
          <w:t>The w</w:t>
        </w:r>
      </w:ins>
      <w:del w:id="240" w:author="david goldhar" w:date="2018-08-31T12:02:00Z">
        <w:r w:rsidR="00497129" w:rsidRPr="00614767" w:rsidDel="00207D8E">
          <w:rPr>
            <w:rFonts w:asciiTheme="minorHAnsi" w:hAnsiTheme="minorHAnsi" w:cstheme="minorHAnsi"/>
            <w:sz w:val="28"/>
            <w:szCs w:val="28"/>
          </w:rPr>
          <w:delText>W</w:delText>
        </w:r>
      </w:del>
      <w:r w:rsidR="00497129" w:rsidRPr="00614767">
        <w:rPr>
          <w:rFonts w:asciiTheme="minorHAnsi" w:hAnsiTheme="minorHAnsi" w:cstheme="minorHAnsi"/>
          <w:sz w:val="28"/>
          <w:szCs w:val="28"/>
        </w:rPr>
        <w:t>orkspace for coating the models should be large enough to allow</w:t>
      </w:r>
      <w:r w:rsidR="00F452C8" w:rsidRPr="00614767">
        <w:rPr>
          <w:rFonts w:asciiTheme="minorHAnsi" w:hAnsiTheme="minorHAnsi" w:cstheme="minorHAnsi"/>
          <w:sz w:val="28"/>
          <w:szCs w:val="28"/>
        </w:rPr>
        <w:t xml:space="preserve"> a person to walk around the model, </w:t>
      </w:r>
      <w:r w:rsidR="00E0340B">
        <w:rPr>
          <w:rFonts w:asciiTheme="minorHAnsi" w:hAnsiTheme="minorHAnsi" w:cstheme="minorHAnsi"/>
          <w:sz w:val="28"/>
          <w:szCs w:val="28"/>
        </w:rPr>
        <w:t xml:space="preserve">reaching it </w:t>
      </w:r>
      <w:r w:rsidR="00F452C8" w:rsidRPr="00614767">
        <w:rPr>
          <w:rFonts w:asciiTheme="minorHAnsi" w:hAnsiTheme="minorHAnsi" w:cstheme="minorHAnsi"/>
          <w:sz w:val="28"/>
          <w:szCs w:val="28"/>
        </w:rPr>
        <w:t>from all sides</w:t>
      </w:r>
      <w:ins w:id="241" w:author="david goldhar" w:date="2018-08-31T12:02:00Z">
        <w:r w:rsidR="008569D8">
          <w:rPr>
            <w:rFonts w:asciiTheme="minorHAnsi" w:hAnsiTheme="minorHAnsi" w:cstheme="minorHAnsi"/>
            <w:sz w:val="28"/>
            <w:szCs w:val="28"/>
          </w:rPr>
          <w:t>,</w:t>
        </w:r>
      </w:ins>
      <w:r w:rsidR="00E0340B">
        <w:rPr>
          <w:rFonts w:asciiTheme="minorHAnsi" w:hAnsiTheme="minorHAnsi" w:cstheme="minorHAnsi"/>
          <w:sz w:val="28"/>
          <w:szCs w:val="28"/>
        </w:rPr>
        <w:t xml:space="preserve"> with at</w:t>
      </w:r>
      <w:r w:rsidR="00F452C8" w:rsidRPr="00614767">
        <w:rPr>
          <w:rFonts w:asciiTheme="minorHAnsi" w:hAnsiTheme="minorHAnsi" w:cstheme="minorHAnsi"/>
          <w:sz w:val="28"/>
          <w:szCs w:val="28"/>
        </w:rPr>
        <w:t xml:space="preserve"> least </w:t>
      </w:r>
      <w:r w:rsidR="00E0340B" w:rsidRPr="00614767">
        <w:rPr>
          <w:rFonts w:asciiTheme="minorHAnsi" w:hAnsiTheme="minorHAnsi" w:cstheme="minorHAnsi"/>
          <w:sz w:val="28"/>
          <w:szCs w:val="28"/>
        </w:rPr>
        <w:t>one-meter</w:t>
      </w:r>
      <w:r w:rsidR="00E0340B">
        <w:rPr>
          <w:rFonts w:asciiTheme="minorHAnsi" w:hAnsiTheme="minorHAnsi" w:cstheme="minorHAnsi"/>
          <w:sz w:val="28"/>
          <w:szCs w:val="28"/>
        </w:rPr>
        <w:t xml:space="preserve"> </w:t>
      </w:r>
      <w:del w:id="242" w:author="david goldhar" w:date="2018-08-31T12:02:00Z">
        <w:r w:rsidR="00E0340B" w:rsidRPr="00614767" w:rsidDel="008569D8">
          <w:rPr>
            <w:rFonts w:asciiTheme="minorHAnsi" w:hAnsiTheme="minorHAnsi" w:cstheme="minorHAnsi"/>
            <w:sz w:val="28"/>
            <w:szCs w:val="28"/>
          </w:rPr>
          <w:delText>distance</w:delText>
        </w:r>
      </w:del>
      <w:ins w:id="243" w:author="david goldhar" w:date="2018-08-31T12:02:00Z">
        <w:r w:rsidR="008569D8">
          <w:rPr>
            <w:rFonts w:asciiTheme="minorHAnsi" w:hAnsiTheme="minorHAnsi" w:cstheme="minorHAnsi"/>
            <w:sz w:val="28"/>
            <w:szCs w:val="28"/>
          </w:rPr>
          <w:t>clear</w:t>
        </w:r>
      </w:ins>
      <w:ins w:id="244" w:author="david goldhar" w:date="2018-08-31T12:03:00Z">
        <w:r w:rsidR="008569D8">
          <w:rPr>
            <w:rFonts w:asciiTheme="minorHAnsi" w:hAnsiTheme="minorHAnsi" w:cstheme="minorHAnsi"/>
            <w:sz w:val="28"/>
            <w:szCs w:val="28"/>
          </w:rPr>
          <w:t>ance on all sides</w:t>
        </w:r>
      </w:ins>
      <w:r w:rsidR="00F452C8" w:rsidRPr="00614767">
        <w:rPr>
          <w:rFonts w:asciiTheme="minorHAnsi" w:hAnsiTheme="minorHAnsi" w:cstheme="minorHAnsi"/>
          <w:sz w:val="28"/>
          <w:szCs w:val="28"/>
        </w:rPr>
        <w:t>.</w:t>
      </w:r>
    </w:p>
    <w:p w14:paraId="0E413C1B" w14:textId="274A8183" w:rsidR="00F452C8" w:rsidRPr="00614767" w:rsidRDefault="00E0340B" w:rsidP="00F452C8">
      <w:pPr>
        <w:spacing w:before="0" w:after="0" w:line="240" w:lineRule="auto"/>
        <w:ind w:left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The </w:t>
      </w:r>
      <w:ins w:id="245" w:author="david goldhar" w:date="2018-08-31T12:03:00Z">
        <w:r w:rsidR="008569D8">
          <w:rPr>
            <w:rFonts w:asciiTheme="minorHAnsi" w:hAnsiTheme="minorHAnsi" w:cstheme="minorHAnsi"/>
            <w:sz w:val="28"/>
            <w:szCs w:val="28"/>
          </w:rPr>
          <w:t>h</w:t>
        </w:r>
      </w:ins>
      <w:del w:id="246" w:author="david goldhar" w:date="2018-08-31T12:03:00Z">
        <w:r w:rsidDel="008569D8">
          <w:rPr>
            <w:rFonts w:asciiTheme="minorHAnsi" w:hAnsiTheme="minorHAnsi" w:cstheme="minorHAnsi"/>
            <w:sz w:val="28"/>
            <w:szCs w:val="28"/>
          </w:rPr>
          <w:delText>material of H</w:delText>
        </w:r>
      </w:del>
      <w:r>
        <w:rPr>
          <w:rFonts w:asciiTheme="minorHAnsi" w:hAnsiTheme="minorHAnsi" w:cstheme="minorHAnsi"/>
          <w:sz w:val="28"/>
          <w:szCs w:val="28"/>
        </w:rPr>
        <w:t xml:space="preserve">ot spray </w:t>
      </w:r>
      <w:ins w:id="247" w:author="david goldhar" w:date="2018-08-31T12:03:00Z">
        <w:r w:rsidR="008569D8">
          <w:rPr>
            <w:rFonts w:asciiTheme="minorHAnsi" w:hAnsiTheme="minorHAnsi" w:cstheme="minorHAnsi"/>
            <w:sz w:val="28"/>
            <w:szCs w:val="28"/>
          </w:rPr>
          <w:t xml:space="preserve">material </w:t>
        </w:r>
      </w:ins>
      <w:r>
        <w:rPr>
          <w:rFonts w:asciiTheme="minorHAnsi" w:hAnsiTheme="minorHAnsi" w:cstheme="minorHAnsi"/>
          <w:sz w:val="28"/>
          <w:szCs w:val="28"/>
        </w:rPr>
        <w:t>is not a regular</w:t>
      </w:r>
      <w:r w:rsidR="00F452C8" w:rsidRPr="00614767">
        <w:rPr>
          <w:rFonts w:asciiTheme="minorHAnsi" w:hAnsiTheme="minorHAnsi" w:cstheme="minorHAnsi"/>
          <w:sz w:val="28"/>
          <w:szCs w:val="28"/>
        </w:rPr>
        <w:t xml:space="preserve"> paint</w:t>
      </w:r>
      <w:ins w:id="248" w:author="david goldhar" w:date="2018-08-31T12:03:00Z">
        <w:r w:rsidR="008569D8">
          <w:rPr>
            <w:rFonts w:asciiTheme="minorHAnsi" w:hAnsiTheme="minorHAnsi" w:cstheme="minorHAnsi"/>
            <w:sz w:val="28"/>
            <w:szCs w:val="28"/>
          </w:rPr>
          <w:t>,</w:t>
        </w:r>
      </w:ins>
      <w:r w:rsidR="00F452C8" w:rsidRPr="00614767">
        <w:rPr>
          <w:rFonts w:asciiTheme="minorHAnsi" w:hAnsiTheme="minorHAnsi" w:cstheme="minorHAnsi"/>
          <w:sz w:val="28"/>
          <w:szCs w:val="28"/>
        </w:rPr>
        <w:t xml:space="preserve"> but a hard plastic</w:t>
      </w:r>
      <w:ins w:id="249" w:author="david goldhar" w:date="2018-08-31T12:03:00Z">
        <w:r w:rsidR="008569D8">
          <w:rPr>
            <w:rFonts w:asciiTheme="minorHAnsi" w:hAnsiTheme="minorHAnsi" w:cstheme="minorHAnsi"/>
            <w:sz w:val="28"/>
            <w:szCs w:val="28"/>
          </w:rPr>
          <w:t>,</w:t>
        </w:r>
      </w:ins>
      <w:r>
        <w:rPr>
          <w:rFonts w:asciiTheme="minorHAnsi" w:hAnsiTheme="minorHAnsi" w:cstheme="minorHAnsi"/>
          <w:sz w:val="28"/>
          <w:szCs w:val="28"/>
        </w:rPr>
        <w:t xml:space="preserve"> that may</w:t>
      </w:r>
      <w:r w:rsidR="00F452C8" w:rsidRPr="00614767">
        <w:rPr>
          <w:rFonts w:asciiTheme="minorHAnsi" w:hAnsiTheme="minorHAnsi" w:cstheme="minorHAnsi"/>
          <w:sz w:val="28"/>
          <w:szCs w:val="28"/>
        </w:rPr>
        <w:t xml:space="preserve"> damage </w:t>
      </w:r>
      <w:r>
        <w:rPr>
          <w:rFonts w:asciiTheme="minorHAnsi" w:hAnsiTheme="minorHAnsi" w:cstheme="minorHAnsi"/>
          <w:sz w:val="28"/>
          <w:szCs w:val="28"/>
        </w:rPr>
        <w:t xml:space="preserve">any surface or </w:t>
      </w:r>
      <w:r w:rsidR="00F452C8" w:rsidRPr="00614767">
        <w:rPr>
          <w:rFonts w:asciiTheme="minorHAnsi" w:hAnsiTheme="minorHAnsi" w:cstheme="minorHAnsi"/>
          <w:sz w:val="28"/>
          <w:szCs w:val="28"/>
        </w:rPr>
        <w:t xml:space="preserve">equipment </w:t>
      </w:r>
      <w:r>
        <w:rPr>
          <w:rFonts w:asciiTheme="minorHAnsi" w:hAnsiTheme="minorHAnsi" w:cstheme="minorHAnsi"/>
          <w:sz w:val="28"/>
          <w:szCs w:val="28"/>
        </w:rPr>
        <w:t>it</w:t>
      </w:r>
      <w:r w:rsidR="00F452C8" w:rsidRPr="00614767">
        <w:rPr>
          <w:rFonts w:asciiTheme="minorHAnsi" w:hAnsiTheme="minorHAnsi" w:cstheme="minorHAnsi"/>
          <w:sz w:val="28"/>
          <w:szCs w:val="28"/>
        </w:rPr>
        <w:t xml:space="preserve"> </w:t>
      </w:r>
      <w:del w:id="250" w:author="david goldhar" w:date="2018-08-31T12:03:00Z">
        <w:r w:rsidRPr="00614767" w:rsidDel="008569D8">
          <w:rPr>
            <w:rFonts w:asciiTheme="minorHAnsi" w:hAnsiTheme="minorHAnsi" w:cstheme="minorHAnsi"/>
            <w:sz w:val="28"/>
            <w:szCs w:val="28"/>
          </w:rPr>
          <w:delText>meets</w:delText>
        </w:r>
      </w:del>
      <w:ins w:id="251" w:author="david goldhar" w:date="2018-08-31T12:03:00Z">
        <w:r w:rsidR="008569D8">
          <w:rPr>
            <w:rFonts w:asciiTheme="minorHAnsi" w:hAnsiTheme="minorHAnsi" w:cstheme="minorHAnsi"/>
            <w:sz w:val="28"/>
            <w:szCs w:val="28"/>
          </w:rPr>
          <w:t>comes in contact with</w:t>
        </w:r>
      </w:ins>
      <w:r>
        <w:rPr>
          <w:rFonts w:asciiTheme="minorHAnsi" w:hAnsiTheme="minorHAnsi" w:cstheme="minorHAnsi"/>
          <w:sz w:val="28"/>
          <w:szCs w:val="28"/>
        </w:rPr>
        <w:t xml:space="preserve">; </w:t>
      </w:r>
      <w:ins w:id="252" w:author="david goldhar" w:date="2018-08-31T12:03:00Z">
        <w:r w:rsidR="008569D8">
          <w:rPr>
            <w:rFonts w:asciiTheme="minorHAnsi" w:hAnsiTheme="minorHAnsi" w:cstheme="minorHAnsi"/>
            <w:sz w:val="28"/>
            <w:szCs w:val="28"/>
          </w:rPr>
          <w:t xml:space="preserve">the </w:t>
        </w:r>
      </w:ins>
      <w:r>
        <w:rPr>
          <w:rFonts w:asciiTheme="minorHAnsi" w:hAnsiTheme="minorHAnsi" w:cstheme="minorHAnsi"/>
          <w:sz w:val="28"/>
          <w:szCs w:val="28"/>
        </w:rPr>
        <w:t>workspace</w:t>
      </w:r>
      <w:r w:rsidRPr="00614767">
        <w:rPr>
          <w:rFonts w:asciiTheme="minorHAnsi" w:hAnsiTheme="minorHAnsi" w:cstheme="minorHAnsi"/>
          <w:sz w:val="28"/>
          <w:szCs w:val="28"/>
        </w:rPr>
        <w:t xml:space="preserve"> walls </w:t>
      </w:r>
      <w:r>
        <w:rPr>
          <w:rFonts w:asciiTheme="minorHAnsi" w:hAnsiTheme="minorHAnsi" w:cstheme="minorHAnsi"/>
          <w:sz w:val="28"/>
          <w:szCs w:val="28"/>
        </w:rPr>
        <w:t>and floor should</w:t>
      </w:r>
      <w:r w:rsidRPr="00614767">
        <w:rPr>
          <w:rFonts w:asciiTheme="minorHAnsi" w:hAnsiTheme="minorHAnsi" w:cstheme="minorHAnsi"/>
          <w:sz w:val="28"/>
          <w:szCs w:val="28"/>
        </w:rPr>
        <w:t xml:space="preserve"> be covered </w:t>
      </w:r>
      <w:r>
        <w:rPr>
          <w:rFonts w:asciiTheme="minorHAnsi" w:hAnsiTheme="minorHAnsi" w:cstheme="minorHAnsi"/>
          <w:sz w:val="28"/>
          <w:szCs w:val="28"/>
        </w:rPr>
        <w:t>with</w:t>
      </w:r>
      <w:r w:rsidRPr="00614767">
        <w:rPr>
          <w:rFonts w:asciiTheme="minorHAnsi" w:hAnsiTheme="minorHAnsi" w:cstheme="minorHAnsi"/>
          <w:sz w:val="28"/>
          <w:szCs w:val="28"/>
        </w:rPr>
        <w:t xml:space="preserve"> </w:t>
      </w:r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disposable plastic sheet</w:t>
      </w:r>
      <w:r>
        <w:rPr>
          <w:rStyle w:val="A14"/>
          <w:rFonts w:asciiTheme="minorHAnsi" w:hAnsiTheme="minorHAnsi" w:cstheme="minorHAnsi"/>
          <w:color w:val="auto"/>
          <w:sz w:val="28"/>
          <w:szCs w:val="28"/>
        </w:rPr>
        <w:t>s</w:t>
      </w:r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.</w:t>
      </w:r>
    </w:p>
    <w:p w14:paraId="77AB965F" w14:textId="298AEC3C" w:rsidR="00F452C8" w:rsidRPr="00614767" w:rsidRDefault="00F452C8" w:rsidP="00E54052">
      <w:pPr>
        <w:spacing w:before="0" w:after="0" w:line="240" w:lineRule="auto"/>
        <w:ind w:left="0"/>
        <w:rPr>
          <w:rStyle w:val="A14"/>
          <w:rFonts w:asciiTheme="minorHAnsi" w:hAnsiTheme="minorHAnsi" w:cstheme="minorHAnsi"/>
          <w:color w:val="auto"/>
          <w:sz w:val="28"/>
          <w:szCs w:val="28"/>
        </w:rPr>
      </w:pPr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Spraying should be done </w:t>
      </w:r>
      <w:r w:rsidR="00F824E7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in a</w:t>
      </w:r>
      <w:ins w:id="253" w:author="david goldhar" w:date="2018-08-31T12:03:00Z">
        <w:r w:rsidR="008569D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n en</w:t>
        </w:r>
      </w:ins>
      <w:del w:id="254" w:author="david goldhar" w:date="2018-08-31T12:03:00Z">
        <w:r w:rsidR="00F824E7" w:rsidRPr="00614767" w:rsidDel="008569D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 </w:delText>
        </w:r>
      </w:del>
      <w:r w:rsidR="00F824E7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closed space</w:t>
      </w:r>
      <w:ins w:id="255" w:author="david goldhar" w:date="2018-08-31T12:04:00Z">
        <w:r w:rsidR="008569D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,</w:t>
        </w:r>
      </w:ins>
      <w:r w:rsidR="00F824E7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with air extraction</w:t>
      </w:r>
      <w:ins w:id="256" w:author="david goldhar" w:date="2018-08-31T12:04:00Z">
        <w:r w:rsidR="008569D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,</w:t>
        </w:r>
      </w:ins>
      <w:r w:rsidR="00F824E7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in accordance </w:t>
      </w:r>
      <w:del w:id="257" w:author="david goldhar" w:date="2018-08-31T12:04:00Z">
        <w:r w:rsidR="00F824E7" w:rsidRPr="00614767" w:rsidDel="008569D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to </w:delText>
        </w:r>
      </w:del>
      <w:ins w:id="258" w:author="david goldhar" w:date="2018-08-31T12:04:00Z">
        <w:r w:rsidR="008569D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with </w:t>
        </w:r>
      </w:ins>
      <w:r w:rsidR="00F824E7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all local regulations</w:t>
      </w:r>
      <w:r w:rsidR="00E0340B">
        <w:rPr>
          <w:rStyle w:val="A14"/>
          <w:rFonts w:asciiTheme="minorHAnsi" w:hAnsiTheme="minorHAnsi" w:cstheme="minorHAnsi"/>
          <w:color w:val="auto"/>
          <w:sz w:val="28"/>
          <w:szCs w:val="28"/>
        </w:rPr>
        <w:t>. Before us</w:t>
      </w:r>
      <w:del w:id="259" w:author="david goldhar" w:date="2018-08-31T12:04:00Z">
        <w:r w:rsidR="00E0340B" w:rsidDel="008569D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>ag</w:delText>
        </w:r>
      </w:del>
      <w:r w:rsidR="00E0340B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e, read </w:t>
      </w:r>
      <w:r w:rsidR="00F824E7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the</w:t>
      </w:r>
      <w:r w:rsidR="00E0340B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</w:t>
      </w:r>
      <w:del w:id="260" w:author="david goldhar" w:date="2018-08-31T12:04:00Z">
        <w:r w:rsidR="00E0340B" w:rsidDel="008569D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>materials’</w:delText>
        </w:r>
        <w:r w:rsidR="00F824E7" w:rsidRPr="00614767" w:rsidDel="008569D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 </w:delText>
        </w:r>
      </w:del>
      <w:r w:rsidR="00E54052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MSDS</w:t>
      </w:r>
      <w:r w:rsidR="00E0340B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data sheet </w:t>
      </w:r>
      <w:ins w:id="261" w:author="david goldhar" w:date="2018-08-31T12:04:00Z">
        <w:r w:rsidR="008569D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for the </w:t>
        </w:r>
        <w:r w:rsidR="008569D8">
          <w:rPr>
            <w:rFonts w:asciiTheme="minorHAnsi" w:hAnsiTheme="minorHAnsi" w:cstheme="minorHAnsi"/>
            <w:sz w:val="28"/>
            <w:szCs w:val="28"/>
          </w:rPr>
          <w:t>material.</w:t>
        </w:r>
      </w:ins>
      <w:del w:id="262" w:author="david goldhar" w:date="2018-08-31T12:04:00Z">
        <w:r w:rsidR="00E0340B" w:rsidDel="008569D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>and i</w:delText>
        </w:r>
        <w:r w:rsidR="00E54052" w:rsidRPr="00614767" w:rsidDel="008569D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>n any case,</w:delText>
        </w:r>
      </w:del>
      <w:ins w:id="263" w:author="david goldhar" w:date="2018-08-31T12:04:00Z">
        <w:r w:rsidR="008569D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 A</w:t>
        </w:r>
      </w:ins>
      <w:del w:id="264" w:author="david goldhar" w:date="2018-08-31T12:04:00Z">
        <w:r w:rsidR="00E54052" w:rsidRPr="00614767" w:rsidDel="008569D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 </w:delText>
        </w:r>
        <w:r w:rsidR="00E0340B" w:rsidDel="008569D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>a</w:delText>
        </w:r>
      </w:del>
      <w:r w:rsidR="00E0340B">
        <w:rPr>
          <w:rStyle w:val="A14"/>
          <w:rFonts w:asciiTheme="minorHAnsi" w:hAnsiTheme="minorHAnsi" w:cstheme="minorHAnsi"/>
          <w:color w:val="auto"/>
          <w:sz w:val="28"/>
          <w:szCs w:val="28"/>
        </w:rPr>
        <w:t>void</w:t>
      </w:r>
      <w:r w:rsidR="00E54052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spray</w:t>
      </w:r>
      <w:r w:rsidR="00E0340B">
        <w:rPr>
          <w:rStyle w:val="A14"/>
          <w:rFonts w:asciiTheme="minorHAnsi" w:hAnsiTheme="minorHAnsi" w:cstheme="minorHAnsi"/>
          <w:color w:val="auto"/>
          <w:sz w:val="28"/>
          <w:szCs w:val="28"/>
        </w:rPr>
        <w:t>ing</w:t>
      </w:r>
      <w:r w:rsidR="00E54052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the material </w:t>
      </w:r>
      <w:del w:id="265" w:author="david goldhar" w:date="2018-08-31T12:05:00Z">
        <w:r w:rsidR="00E0340B" w:rsidDel="008569D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close </w:delText>
        </w:r>
      </w:del>
      <w:ins w:id="266" w:author="david goldhar" w:date="2018-08-31T12:05:00Z">
        <w:r w:rsidR="008569D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near </w:t>
        </w:r>
      </w:ins>
      <w:del w:id="267" w:author="david goldhar" w:date="2018-08-31T12:05:00Z">
        <w:r w:rsidR="00E0340B" w:rsidDel="008569D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>to</w:delText>
        </w:r>
        <w:r w:rsidR="00E54052" w:rsidRPr="00614767" w:rsidDel="008569D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 </w:delText>
        </w:r>
      </w:del>
      <w:r w:rsidR="00E54052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people </w:t>
      </w:r>
      <w:ins w:id="268" w:author="david goldhar" w:date="2018-08-31T12:05:00Z">
        <w:r w:rsidR="008569D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not wearing </w:t>
        </w:r>
      </w:ins>
      <w:del w:id="269" w:author="david goldhar" w:date="2018-08-31T12:05:00Z">
        <w:r w:rsidR="00E54052" w:rsidRPr="00614767" w:rsidDel="008569D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without </w:delText>
        </w:r>
      </w:del>
      <w:r w:rsidR="00E54052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full protective gear. </w:t>
      </w:r>
    </w:p>
    <w:p w14:paraId="0CB4AE0E" w14:textId="77777777" w:rsidR="00E83D9D" w:rsidRPr="00614767" w:rsidRDefault="00E83D9D" w:rsidP="00E54052">
      <w:pPr>
        <w:spacing w:before="0" w:after="0" w:line="240" w:lineRule="auto"/>
        <w:ind w:left="0"/>
        <w:rPr>
          <w:rStyle w:val="A14"/>
          <w:rFonts w:asciiTheme="minorHAnsi" w:hAnsiTheme="minorHAnsi" w:cstheme="minorHAnsi"/>
          <w:color w:val="auto"/>
          <w:sz w:val="28"/>
          <w:szCs w:val="28"/>
        </w:rPr>
      </w:pPr>
    </w:p>
    <w:p w14:paraId="0A860629" w14:textId="77777777" w:rsidR="00E54052" w:rsidRPr="00E06963" w:rsidRDefault="00E54052" w:rsidP="00E54052">
      <w:pPr>
        <w:spacing w:before="0" w:after="0" w:line="240" w:lineRule="auto"/>
        <w:ind w:left="0"/>
        <w:rPr>
          <w:rFonts w:asciiTheme="minorHAnsi" w:hAnsiTheme="minorHAnsi" w:cstheme="minorHAnsi"/>
          <w:b/>
          <w:bCs/>
          <w:sz w:val="24"/>
          <w:szCs w:val="24"/>
        </w:rPr>
      </w:pPr>
      <w:r w:rsidRPr="00E06963">
        <w:rPr>
          <w:rFonts w:asciiTheme="minorHAnsi" w:hAnsiTheme="minorHAnsi" w:cstheme="minorHAnsi"/>
          <w:b/>
          <w:bCs/>
          <w:sz w:val="24"/>
          <w:szCs w:val="24"/>
        </w:rPr>
        <w:t>Protective gear</w:t>
      </w:r>
    </w:p>
    <w:p w14:paraId="52A719C7" w14:textId="11C66E95" w:rsidR="00827290" w:rsidRPr="00614767" w:rsidRDefault="00827290">
      <w:pPr>
        <w:spacing w:before="0" w:after="0" w:line="240" w:lineRule="auto"/>
        <w:ind w:left="0"/>
        <w:rPr>
          <w:rFonts w:asciiTheme="minorHAnsi" w:hAnsiTheme="minorHAnsi" w:cstheme="minorHAnsi"/>
          <w:sz w:val="28"/>
          <w:szCs w:val="28"/>
        </w:rPr>
      </w:pPr>
      <w:r w:rsidRPr="00614767">
        <w:rPr>
          <w:rFonts w:asciiTheme="minorHAnsi" w:hAnsiTheme="minorHAnsi" w:cstheme="minorHAnsi"/>
          <w:sz w:val="28"/>
          <w:szCs w:val="28"/>
        </w:rPr>
        <w:t xml:space="preserve">The person </w:t>
      </w:r>
      <w:del w:id="270" w:author="david goldhar" w:date="2018-08-31T12:05:00Z">
        <w:r w:rsidRPr="00614767" w:rsidDel="008569D8">
          <w:rPr>
            <w:rFonts w:asciiTheme="minorHAnsi" w:hAnsiTheme="minorHAnsi" w:cstheme="minorHAnsi"/>
            <w:sz w:val="28"/>
            <w:szCs w:val="28"/>
          </w:rPr>
          <w:delText xml:space="preserve">which performs the </w:delText>
        </w:r>
      </w:del>
      <w:r w:rsidRPr="00614767">
        <w:rPr>
          <w:rFonts w:asciiTheme="minorHAnsi" w:hAnsiTheme="minorHAnsi" w:cstheme="minorHAnsi"/>
          <w:sz w:val="28"/>
          <w:szCs w:val="28"/>
        </w:rPr>
        <w:t>spraying</w:t>
      </w:r>
      <w:ins w:id="271" w:author="david goldhar" w:date="2018-08-31T12:05:00Z">
        <w:r w:rsidR="008569D8">
          <w:rPr>
            <w:rFonts w:asciiTheme="minorHAnsi" w:hAnsiTheme="minorHAnsi" w:cstheme="minorHAnsi"/>
            <w:sz w:val="28"/>
            <w:szCs w:val="28"/>
          </w:rPr>
          <w:t>,</w:t>
        </w:r>
      </w:ins>
      <w:r w:rsidRPr="00614767">
        <w:rPr>
          <w:rFonts w:asciiTheme="minorHAnsi" w:hAnsiTheme="minorHAnsi" w:cstheme="minorHAnsi"/>
          <w:sz w:val="28"/>
          <w:szCs w:val="28"/>
        </w:rPr>
        <w:t xml:space="preserve"> and anyone else </w:t>
      </w:r>
      <w:del w:id="272" w:author="david goldhar" w:date="2018-08-31T12:05:00Z">
        <w:r w:rsidRPr="00614767" w:rsidDel="008569D8">
          <w:rPr>
            <w:rFonts w:asciiTheme="minorHAnsi" w:hAnsiTheme="minorHAnsi" w:cstheme="minorHAnsi"/>
            <w:sz w:val="28"/>
            <w:szCs w:val="28"/>
          </w:rPr>
          <w:delText xml:space="preserve">in the proximity of </w:delText>
        </w:r>
      </w:del>
      <w:ins w:id="273" w:author="david goldhar" w:date="2018-08-31T12:05:00Z">
        <w:r w:rsidR="008569D8">
          <w:rPr>
            <w:rFonts w:asciiTheme="minorHAnsi" w:hAnsiTheme="minorHAnsi" w:cstheme="minorHAnsi"/>
            <w:sz w:val="28"/>
            <w:szCs w:val="28"/>
          </w:rPr>
          <w:t xml:space="preserve">near </w:t>
        </w:r>
      </w:ins>
      <w:r w:rsidRPr="00614767">
        <w:rPr>
          <w:rFonts w:asciiTheme="minorHAnsi" w:hAnsiTheme="minorHAnsi" w:cstheme="minorHAnsi"/>
          <w:sz w:val="28"/>
          <w:szCs w:val="28"/>
        </w:rPr>
        <w:t xml:space="preserve">it, must </w:t>
      </w:r>
      <w:ins w:id="274" w:author="david goldhar" w:date="2018-08-31T12:05:00Z">
        <w:r w:rsidR="008569D8">
          <w:rPr>
            <w:rFonts w:asciiTheme="minorHAnsi" w:hAnsiTheme="minorHAnsi" w:cstheme="minorHAnsi"/>
            <w:sz w:val="28"/>
            <w:szCs w:val="28"/>
          </w:rPr>
          <w:t xml:space="preserve">at all times </w:t>
        </w:r>
      </w:ins>
      <w:del w:id="275" w:author="david goldhar" w:date="2018-08-31T12:05:00Z">
        <w:r w:rsidRPr="00614767" w:rsidDel="008569D8">
          <w:rPr>
            <w:rFonts w:asciiTheme="minorHAnsi" w:hAnsiTheme="minorHAnsi" w:cstheme="minorHAnsi"/>
            <w:sz w:val="28"/>
            <w:szCs w:val="28"/>
          </w:rPr>
          <w:delText xml:space="preserve">in all time, </w:delText>
        </w:r>
      </w:del>
      <w:r w:rsidRPr="00614767">
        <w:rPr>
          <w:rFonts w:asciiTheme="minorHAnsi" w:hAnsiTheme="minorHAnsi" w:cstheme="minorHAnsi"/>
          <w:sz w:val="28"/>
          <w:szCs w:val="28"/>
        </w:rPr>
        <w:t xml:space="preserve">wear full protective gear that includes: </w:t>
      </w:r>
      <w:ins w:id="276" w:author="david goldhar" w:date="2018-08-31T12:06:00Z">
        <w:r w:rsidR="008569D8">
          <w:rPr>
            <w:rFonts w:asciiTheme="minorHAnsi" w:hAnsiTheme="minorHAnsi" w:cstheme="minorHAnsi"/>
            <w:sz w:val="28"/>
            <w:szCs w:val="28"/>
          </w:rPr>
          <w:t xml:space="preserve">a </w:t>
        </w:r>
      </w:ins>
      <w:r w:rsidRPr="00614767">
        <w:rPr>
          <w:rFonts w:asciiTheme="minorHAnsi" w:hAnsiTheme="minorHAnsi" w:cstheme="minorHAnsi"/>
          <w:sz w:val="28"/>
          <w:szCs w:val="28"/>
        </w:rPr>
        <w:t xml:space="preserve">full protective suit that covers the head </w:t>
      </w:r>
      <w:del w:id="277" w:author="david goldhar" w:date="2018-08-31T12:06:00Z">
        <w:r w:rsidRPr="00614767" w:rsidDel="008569D8">
          <w:rPr>
            <w:rFonts w:asciiTheme="minorHAnsi" w:hAnsiTheme="minorHAnsi" w:cstheme="minorHAnsi"/>
            <w:sz w:val="28"/>
            <w:szCs w:val="28"/>
          </w:rPr>
          <w:delText xml:space="preserve">&amp; </w:delText>
        </w:r>
      </w:del>
      <w:ins w:id="278" w:author="david goldhar" w:date="2018-08-31T12:06:00Z">
        <w:r w:rsidR="008569D8">
          <w:rPr>
            <w:rFonts w:asciiTheme="minorHAnsi" w:hAnsiTheme="minorHAnsi" w:cstheme="minorHAnsi"/>
            <w:sz w:val="28"/>
            <w:szCs w:val="28"/>
          </w:rPr>
          <w:t xml:space="preserve">and </w:t>
        </w:r>
      </w:ins>
      <w:r w:rsidRPr="00614767">
        <w:rPr>
          <w:rFonts w:asciiTheme="minorHAnsi" w:hAnsiTheme="minorHAnsi" w:cstheme="minorHAnsi"/>
          <w:sz w:val="28"/>
          <w:szCs w:val="28"/>
        </w:rPr>
        <w:t>shoes, gloves</w:t>
      </w:r>
      <w:ins w:id="279" w:author="david goldhar" w:date="2018-08-31T12:06:00Z">
        <w:r w:rsidR="008569D8">
          <w:rPr>
            <w:rFonts w:asciiTheme="minorHAnsi" w:hAnsiTheme="minorHAnsi" w:cstheme="minorHAnsi"/>
            <w:sz w:val="28"/>
            <w:szCs w:val="28"/>
          </w:rPr>
          <w:t>,</w:t>
        </w:r>
      </w:ins>
      <w:r w:rsidRPr="00614767">
        <w:rPr>
          <w:rFonts w:asciiTheme="minorHAnsi" w:hAnsiTheme="minorHAnsi" w:cstheme="minorHAnsi"/>
          <w:sz w:val="28"/>
          <w:szCs w:val="28"/>
        </w:rPr>
        <w:t xml:space="preserve"> </w:t>
      </w:r>
      <w:r w:rsidRPr="00614767">
        <w:rPr>
          <w:rFonts w:asciiTheme="minorHAnsi" w:hAnsiTheme="minorHAnsi" w:cstheme="minorHAnsi"/>
          <w:sz w:val="28"/>
          <w:szCs w:val="28"/>
        </w:rPr>
        <w:lastRenderedPageBreak/>
        <w:t xml:space="preserve">and </w:t>
      </w:r>
      <w:ins w:id="280" w:author="david goldhar" w:date="2018-09-02T12:40:00Z">
        <w:r w:rsidR="006D6E79">
          <w:rPr>
            <w:rFonts w:asciiTheme="minorHAnsi" w:hAnsiTheme="minorHAnsi" w:cstheme="minorHAnsi"/>
            <w:sz w:val="28"/>
            <w:szCs w:val="28"/>
          </w:rPr>
          <w:t xml:space="preserve">a </w:t>
        </w:r>
      </w:ins>
      <w:r w:rsidRPr="00614767">
        <w:rPr>
          <w:rFonts w:asciiTheme="minorHAnsi" w:hAnsiTheme="minorHAnsi" w:cstheme="minorHAnsi"/>
          <w:sz w:val="28"/>
          <w:szCs w:val="28"/>
        </w:rPr>
        <w:t xml:space="preserve">full-face respiratory mask which </w:t>
      </w:r>
      <w:del w:id="281" w:author="david goldhar" w:date="2018-08-31T12:06:00Z">
        <w:r w:rsidRPr="00614767" w:rsidDel="008569D8">
          <w:rPr>
            <w:rFonts w:asciiTheme="minorHAnsi" w:hAnsiTheme="minorHAnsi" w:cstheme="minorHAnsi"/>
            <w:sz w:val="28"/>
            <w:szCs w:val="28"/>
          </w:rPr>
          <w:delText xml:space="preserve">includes </w:delText>
        </w:r>
      </w:del>
      <w:ins w:id="282" w:author="david goldhar" w:date="2018-08-31T12:06:00Z">
        <w:r w:rsidR="008569D8">
          <w:rPr>
            <w:rFonts w:asciiTheme="minorHAnsi" w:hAnsiTheme="minorHAnsi" w:cstheme="minorHAnsi"/>
            <w:sz w:val="28"/>
            <w:szCs w:val="28"/>
          </w:rPr>
          <w:t xml:space="preserve">protects </w:t>
        </w:r>
      </w:ins>
      <w:del w:id="283" w:author="david goldhar" w:date="2018-08-31T12:06:00Z">
        <w:r w:rsidRPr="00614767" w:rsidDel="008569D8">
          <w:rPr>
            <w:rFonts w:asciiTheme="minorHAnsi" w:hAnsiTheme="minorHAnsi" w:cstheme="minorHAnsi"/>
            <w:sz w:val="28"/>
            <w:szCs w:val="28"/>
          </w:rPr>
          <w:delText xml:space="preserve">protection of </w:delText>
        </w:r>
      </w:del>
      <w:ins w:id="284" w:author="david goldhar" w:date="2018-08-31T12:06:00Z">
        <w:r w:rsidR="008569D8">
          <w:rPr>
            <w:rFonts w:asciiTheme="minorHAnsi" w:hAnsiTheme="minorHAnsi" w:cstheme="minorHAnsi"/>
            <w:sz w:val="28"/>
            <w:szCs w:val="28"/>
          </w:rPr>
          <w:t xml:space="preserve">the </w:t>
        </w:r>
      </w:ins>
      <w:r w:rsidRPr="00614767">
        <w:rPr>
          <w:rFonts w:asciiTheme="minorHAnsi" w:hAnsiTheme="minorHAnsi" w:cstheme="minorHAnsi"/>
          <w:sz w:val="28"/>
          <w:szCs w:val="28"/>
        </w:rPr>
        <w:t xml:space="preserve">face and eyes. </w:t>
      </w:r>
      <w:r w:rsidR="00E83D9D" w:rsidRPr="00614767">
        <w:rPr>
          <w:rFonts w:asciiTheme="minorHAnsi" w:hAnsiTheme="minorHAnsi" w:cstheme="minorHAnsi"/>
          <w:sz w:val="28"/>
          <w:szCs w:val="28"/>
        </w:rPr>
        <w:t xml:space="preserve">Air filters </w:t>
      </w:r>
      <w:r w:rsidR="00FF75CC" w:rsidRPr="00614767">
        <w:rPr>
          <w:rFonts w:asciiTheme="minorHAnsi" w:hAnsiTheme="minorHAnsi" w:cstheme="minorHAnsi"/>
          <w:sz w:val="28"/>
          <w:szCs w:val="28"/>
        </w:rPr>
        <w:t>should meet the manufacturer's requirements</w:t>
      </w:r>
      <w:ins w:id="285" w:author="david goldhar" w:date="2018-08-31T12:06:00Z">
        <w:r w:rsidR="008569D8">
          <w:rPr>
            <w:rFonts w:asciiTheme="minorHAnsi" w:hAnsiTheme="minorHAnsi" w:cstheme="minorHAnsi"/>
            <w:sz w:val="28"/>
            <w:szCs w:val="28"/>
          </w:rPr>
          <w:t>,</w:t>
        </w:r>
      </w:ins>
      <w:r w:rsidR="00FF75CC" w:rsidRPr="00614767">
        <w:rPr>
          <w:rFonts w:asciiTheme="minorHAnsi" w:hAnsiTheme="minorHAnsi" w:cstheme="minorHAnsi"/>
          <w:sz w:val="28"/>
          <w:szCs w:val="28"/>
        </w:rPr>
        <w:t xml:space="preserve"> according to the safety data sheet. In any case</w:t>
      </w:r>
      <w:ins w:id="286" w:author="david goldhar" w:date="2018-08-31T12:06:00Z">
        <w:r w:rsidR="008569D8">
          <w:rPr>
            <w:rFonts w:asciiTheme="minorHAnsi" w:hAnsiTheme="minorHAnsi" w:cstheme="minorHAnsi"/>
            <w:sz w:val="28"/>
            <w:szCs w:val="28"/>
          </w:rPr>
          <w:t>,</w:t>
        </w:r>
      </w:ins>
      <w:r w:rsidR="00FF75CC" w:rsidRPr="00614767">
        <w:rPr>
          <w:rFonts w:asciiTheme="minorHAnsi" w:hAnsiTheme="minorHAnsi" w:cstheme="minorHAnsi"/>
          <w:sz w:val="28"/>
          <w:szCs w:val="28"/>
        </w:rPr>
        <w:t xml:space="preserve"> don’t work with any material without re</w:t>
      </w:r>
      <w:ins w:id="287" w:author="david goldhar" w:date="2018-08-31T12:07:00Z">
        <w:r w:rsidR="008569D8">
          <w:rPr>
            <w:rFonts w:asciiTheme="minorHAnsi" w:hAnsiTheme="minorHAnsi" w:cstheme="minorHAnsi"/>
            <w:sz w:val="28"/>
            <w:szCs w:val="28"/>
          </w:rPr>
          <w:t>a</w:t>
        </w:r>
      </w:ins>
      <w:del w:id="288" w:author="david goldhar" w:date="2018-08-31T12:07:00Z">
        <w:r w:rsidR="00FF75CC" w:rsidRPr="00614767" w:rsidDel="008569D8">
          <w:rPr>
            <w:rFonts w:asciiTheme="minorHAnsi" w:hAnsiTheme="minorHAnsi" w:cstheme="minorHAnsi"/>
            <w:sz w:val="28"/>
            <w:szCs w:val="28"/>
          </w:rPr>
          <w:delText>n</w:delText>
        </w:r>
      </w:del>
      <w:r w:rsidR="00FF75CC" w:rsidRPr="00614767">
        <w:rPr>
          <w:rFonts w:asciiTheme="minorHAnsi" w:hAnsiTheme="minorHAnsi" w:cstheme="minorHAnsi"/>
          <w:sz w:val="28"/>
          <w:szCs w:val="28"/>
        </w:rPr>
        <w:t>ding its safety data sheet.</w:t>
      </w:r>
    </w:p>
    <w:p w14:paraId="6F94BAB0" w14:textId="77777777" w:rsidR="00827290" w:rsidRPr="00614767" w:rsidRDefault="00827290" w:rsidP="00827290">
      <w:pPr>
        <w:spacing w:before="0" w:after="0" w:line="240" w:lineRule="auto"/>
        <w:ind w:left="0"/>
        <w:rPr>
          <w:rFonts w:asciiTheme="minorHAnsi" w:hAnsiTheme="minorHAnsi" w:cstheme="minorHAnsi"/>
          <w:sz w:val="28"/>
          <w:szCs w:val="28"/>
        </w:rPr>
      </w:pPr>
    </w:p>
    <w:p w14:paraId="37CAD225" w14:textId="77777777" w:rsidR="00E54052" w:rsidRPr="00E06963" w:rsidRDefault="00D86DC4" w:rsidP="00827290">
      <w:pPr>
        <w:spacing w:before="0" w:after="0" w:line="240" w:lineRule="auto"/>
        <w:ind w:left="0"/>
        <w:rPr>
          <w:rFonts w:asciiTheme="minorHAnsi" w:hAnsiTheme="minorHAnsi" w:cstheme="minorHAnsi"/>
          <w:b/>
          <w:bCs/>
          <w:sz w:val="24"/>
          <w:szCs w:val="24"/>
        </w:rPr>
      </w:pPr>
      <w:r w:rsidRPr="00E06963">
        <w:rPr>
          <w:rFonts w:asciiTheme="minorHAnsi" w:hAnsiTheme="minorHAnsi" w:cstheme="minorHAnsi"/>
          <w:b/>
          <w:bCs/>
          <w:sz w:val="24"/>
          <w:szCs w:val="24"/>
        </w:rPr>
        <w:t>Prepar</w:t>
      </w:r>
      <w:r w:rsidR="00E06963" w:rsidRPr="00E06963">
        <w:rPr>
          <w:rFonts w:asciiTheme="minorHAnsi" w:hAnsiTheme="minorHAnsi" w:cstheme="minorHAnsi"/>
          <w:b/>
          <w:bCs/>
          <w:sz w:val="24"/>
          <w:szCs w:val="24"/>
        </w:rPr>
        <w:t>ing</w:t>
      </w:r>
      <w:r w:rsidRPr="00E06963">
        <w:rPr>
          <w:rFonts w:asciiTheme="minorHAnsi" w:hAnsiTheme="minorHAnsi" w:cstheme="minorHAnsi"/>
          <w:b/>
          <w:bCs/>
          <w:sz w:val="24"/>
          <w:szCs w:val="24"/>
        </w:rPr>
        <w:t xml:space="preserve"> the model</w:t>
      </w:r>
      <w:r w:rsidR="00827290" w:rsidRPr="00E06963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</w:p>
    <w:p w14:paraId="7AECB7F8" w14:textId="0BAF51CC" w:rsidR="00794EB5" w:rsidRPr="00614767" w:rsidRDefault="007E35B4" w:rsidP="00794EB5">
      <w:pPr>
        <w:spacing w:before="0" w:after="0" w:line="240" w:lineRule="auto"/>
        <w:ind w:left="0"/>
        <w:rPr>
          <w:rFonts w:asciiTheme="minorHAnsi" w:hAnsiTheme="minorHAnsi" w:cstheme="minorHAnsi"/>
          <w:sz w:val="28"/>
          <w:szCs w:val="28"/>
        </w:rPr>
      </w:pPr>
      <w:r w:rsidRPr="00614767">
        <w:rPr>
          <w:rFonts w:asciiTheme="minorHAnsi" w:hAnsiTheme="minorHAnsi"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F2DEDEF" wp14:editId="300DD51F">
                <wp:simplePos x="0" y="0"/>
                <wp:positionH relativeFrom="column">
                  <wp:posOffset>-2331720</wp:posOffset>
                </wp:positionH>
                <wp:positionV relativeFrom="paragraph">
                  <wp:posOffset>361315</wp:posOffset>
                </wp:positionV>
                <wp:extent cx="2049946" cy="1714500"/>
                <wp:effectExtent l="0" t="0" r="26670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9946" cy="1714500"/>
                        </a:xfrm>
                        <a:prstGeom prst="rect">
                          <a:avLst/>
                        </a:prstGeom>
                        <a:blipFill dpi="0"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5FF90A" id="Rectangle 31" o:spid="_x0000_s1026" style="position:absolute;margin-left:-183.6pt;margin-top:28.45pt;width:161.4pt;height:13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" strokecolor="#1f3763 [1604]" strokeweight="1pt">
                <v:fill r:id="rId24" o:title="" recolor="t" rotate="t" type="frame"/>
              </v:rect>
            </w:pict>
          </mc:Fallback>
        </mc:AlternateContent>
      </w:r>
      <w:r w:rsidR="00D86271" w:rsidRPr="00614767">
        <w:rPr>
          <w:rFonts w:asciiTheme="minorHAnsi" w:hAnsiTheme="minorHAnsi" w:cstheme="minorHAnsi"/>
          <w:sz w:val="28"/>
          <w:szCs w:val="28"/>
        </w:rPr>
        <w:t>The</w:t>
      </w:r>
      <w:r w:rsidR="00D86271" w:rsidRPr="00614767">
        <w:rPr>
          <w:rFonts w:asciiTheme="minorHAnsi" w:hAnsiTheme="minorHAnsi" w:cstheme="minorHAnsi"/>
          <w:color w:val="FF6699"/>
          <w:sz w:val="28"/>
          <w:szCs w:val="28"/>
        </w:rPr>
        <w:t xml:space="preserve"> </w:t>
      </w:r>
      <w:r w:rsidR="00D86271" w:rsidRPr="00614767">
        <w:rPr>
          <w:rFonts w:asciiTheme="minorHAnsi" w:hAnsiTheme="minorHAnsi" w:cstheme="minorHAnsi"/>
          <w:sz w:val="28"/>
          <w:szCs w:val="28"/>
        </w:rPr>
        <w:t xml:space="preserve">model surface should be clean </w:t>
      </w:r>
      <w:del w:id="289" w:author="david goldhar" w:date="2018-08-31T12:07:00Z">
        <w:r w:rsidR="00D86271" w:rsidRPr="00614767" w:rsidDel="00CD187C">
          <w:rPr>
            <w:rFonts w:asciiTheme="minorHAnsi" w:hAnsiTheme="minorHAnsi" w:cstheme="minorHAnsi"/>
            <w:sz w:val="28"/>
            <w:szCs w:val="28"/>
          </w:rPr>
          <w:delText xml:space="preserve">of </w:delText>
        </w:r>
      </w:del>
      <w:ins w:id="290" w:author="david goldhar" w:date="2018-09-02T12:41:00Z">
        <w:r w:rsidR="006D6E79">
          <w:rPr>
            <w:rFonts w:asciiTheme="minorHAnsi" w:hAnsiTheme="minorHAnsi" w:cstheme="minorHAnsi"/>
            <w:sz w:val="28"/>
            <w:szCs w:val="28"/>
          </w:rPr>
          <w:t xml:space="preserve">of </w:t>
        </w:r>
      </w:ins>
      <w:ins w:id="291" w:author="david goldhar" w:date="2018-08-31T12:07:00Z">
        <w:r w:rsidR="00CD187C">
          <w:rPr>
            <w:rFonts w:asciiTheme="minorHAnsi" w:hAnsiTheme="minorHAnsi" w:cstheme="minorHAnsi"/>
            <w:sz w:val="28"/>
            <w:szCs w:val="28"/>
          </w:rPr>
          <w:t>an</w:t>
        </w:r>
      </w:ins>
      <w:ins w:id="292" w:author="david goldhar" w:date="2018-08-31T12:08:00Z">
        <w:r w:rsidR="00CD187C">
          <w:rPr>
            <w:rFonts w:asciiTheme="minorHAnsi" w:hAnsiTheme="minorHAnsi" w:cstheme="minorHAnsi"/>
            <w:sz w:val="28"/>
            <w:szCs w:val="28"/>
          </w:rPr>
          <w:t xml:space="preserve">y </w:t>
        </w:r>
      </w:ins>
      <w:r w:rsidR="00D86271" w:rsidRPr="00614767">
        <w:rPr>
          <w:rFonts w:asciiTheme="minorHAnsi" w:hAnsiTheme="minorHAnsi" w:cstheme="minorHAnsi"/>
          <w:sz w:val="28"/>
          <w:szCs w:val="28"/>
        </w:rPr>
        <w:t>impurities, dust</w:t>
      </w:r>
      <w:ins w:id="293" w:author="david goldhar" w:date="2018-08-31T12:08:00Z">
        <w:r w:rsidR="00CD187C">
          <w:rPr>
            <w:rFonts w:asciiTheme="minorHAnsi" w:hAnsiTheme="minorHAnsi" w:cstheme="minorHAnsi"/>
            <w:sz w:val="28"/>
            <w:szCs w:val="28"/>
          </w:rPr>
          <w:t>,</w:t>
        </w:r>
      </w:ins>
      <w:r w:rsidR="00D86271" w:rsidRPr="00614767">
        <w:rPr>
          <w:rFonts w:asciiTheme="minorHAnsi" w:hAnsiTheme="minorHAnsi" w:cstheme="minorHAnsi"/>
          <w:sz w:val="28"/>
          <w:szCs w:val="28"/>
        </w:rPr>
        <w:t xml:space="preserve"> and polishing residues</w:t>
      </w:r>
      <w:r w:rsidR="00794EB5" w:rsidRPr="00614767">
        <w:rPr>
          <w:rFonts w:asciiTheme="minorHAnsi" w:hAnsiTheme="minorHAnsi" w:cstheme="minorHAnsi"/>
          <w:sz w:val="28"/>
          <w:szCs w:val="28"/>
        </w:rPr>
        <w:t>. If there are large defects</w:t>
      </w:r>
      <w:ins w:id="294" w:author="david goldhar" w:date="2018-09-02T12:41:00Z">
        <w:r w:rsidR="006D6E79">
          <w:rPr>
            <w:rFonts w:asciiTheme="minorHAnsi" w:hAnsiTheme="minorHAnsi" w:cstheme="minorHAnsi"/>
            <w:sz w:val="28"/>
            <w:szCs w:val="28"/>
          </w:rPr>
          <w:t>,</w:t>
        </w:r>
      </w:ins>
      <w:del w:id="295" w:author="david goldhar" w:date="2018-09-02T12:41:00Z">
        <w:r w:rsidR="00794EB5" w:rsidRPr="00614767" w:rsidDel="006D6E79">
          <w:rPr>
            <w:rFonts w:asciiTheme="minorHAnsi" w:hAnsiTheme="minorHAnsi" w:cstheme="minorHAnsi"/>
            <w:sz w:val="28"/>
            <w:szCs w:val="28"/>
          </w:rPr>
          <w:delText>-</w:delText>
        </w:r>
      </w:del>
      <w:r w:rsidR="00794EB5" w:rsidRPr="00614767">
        <w:rPr>
          <w:rFonts w:asciiTheme="minorHAnsi" w:hAnsiTheme="minorHAnsi" w:cstheme="minorHAnsi"/>
          <w:sz w:val="28"/>
          <w:szCs w:val="28"/>
        </w:rPr>
        <w:t xml:space="preserve"> it is </w:t>
      </w:r>
      <w:r w:rsidR="00E06963">
        <w:rPr>
          <w:rFonts w:asciiTheme="minorHAnsi" w:hAnsiTheme="minorHAnsi" w:cstheme="minorHAnsi"/>
          <w:sz w:val="28"/>
          <w:szCs w:val="28"/>
        </w:rPr>
        <w:t>advis</w:t>
      </w:r>
      <w:ins w:id="296" w:author="david goldhar" w:date="2018-09-02T12:41:00Z">
        <w:r w:rsidR="006D6E79">
          <w:rPr>
            <w:rFonts w:asciiTheme="minorHAnsi" w:hAnsiTheme="minorHAnsi" w:cstheme="minorHAnsi"/>
            <w:sz w:val="28"/>
            <w:szCs w:val="28"/>
          </w:rPr>
          <w:t>able</w:t>
        </w:r>
      </w:ins>
      <w:del w:id="297" w:author="david goldhar" w:date="2018-09-02T12:41:00Z">
        <w:r w:rsidR="00E06963" w:rsidDel="006D6E79">
          <w:rPr>
            <w:rFonts w:asciiTheme="minorHAnsi" w:hAnsiTheme="minorHAnsi" w:cstheme="minorHAnsi"/>
            <w:sz w:val="28"/>
            <w:szCs w:val="28"/>
          </w:rPr>
          <w:delText>ed</w:delText>
        </w:r>
      </w:del>
      <w:r w:rsidR="00794EB5" w:rsidRPr="00614767">
        <w:rPr>
          <w:rFonts w:asciiTheme="minorHAnsi" w:hAnsiTheme="minorHAnsi" w:cstheme="minorHAnsi"/>
          <w:sz w:val="28"/>
          <w:szCs w:val="28"/>
        </w:rPr>
        <w:t xml:space="preserve"> to polish them out before </w:t>
      </w:r>
      <w:ins w:id="298" w:author="david goldhar" w:date="2018-09-02T12:41:00Z">
        <w:r w:rsidR="006D6E79">
          <w:rPr>
            <w:rFonts w:asciiTheme="minorHAnsi" w:hAnsiTheme="minorHAnsi" w:cstheme="minorHAnsi"/>
            <w:sz w:val="28"/>
            <w:szCs w:val="28"/>
          </w:rPr>
          <w:t>starting</w:t>
        </w:r>
      </w:ins>
      <w:del w:id="299" w:author="david goldhar" w:date="2018-09-02T12:41:00Z">
        <w:r w:rsidR="00794EB5" w:rsidRPr="00614767" w:rsidDel="006D6E79">
          <w:rPr>
            <w:rFonts w:asciiTheme="minorHAnsi" w:hAnsiTheme="minorHAnsi" w:cstheme="minorHAnsi"/>
            <w:sz w:val="28"/>
            <w:szCs w:val="28"/>
          </w:rPr>
          <w:delText>the coating</w:delText>
        </w:r>
      </w:del>
      <w:del w:id="300" w:author="david goldhar" w:date="2018-08-31T12:08:00Z">
        <w:r w:rsidR="00794EB5" w:rsidRPr="00614767" w:rsidDel="00CD187C">
          <w:rPr>
            <w:rFonts w:asciiTheme="minorHAnsi" w:hAnsiTheme="minorHAnsi" w:cstheme="minorHAnsi"/>
            <w:sz w:val="28"/>
            <w:szCs w:val="28"/>
          </w:rPr>
          <w:delText xml:space="preserve"> begin</w:delText>
        </w:r>
      </w:del>
      <w:r w:rsidR="00794EB5" w:rsidRPr="00614767">
        <w:rPr>
          <w:rFonts w:asciiTheme="minorHAnsi" w:hAnsiTheme="minorHAnsi" w:cstheme="minorHAnsi"/>
          <w:sz w:val="28"/>
          <w:szCs w:val="28"/>
        </w:rPr>
        <w:t>.</w:t>
      </w:r>
    </w:p>
    <w:p w14:paraId="665A9FD3" w14:textId="037A6591" w:rsidR="00794EB5" w:rsidRPr="00614767" w:rsidDel="00CD187C" w:rsidRDefault="00794EB5" w:rsidP="00794EB5">
      <w:pPr>
        <w:spacing w:before="0" w:after="0" w:line="240" w:lineRule="auto"/>
        <w:ind w:left="0"/>
        <w:rPr>
          <w:del w:id="301" w:author="david goldhar" w:date="2018-08-31T12:09:00Z"/>
          <w:rFonts w:asciiTheme="minorHAnsi" w:hAnsiTheme="minorHAnsi" w:cstheme="minorHAnsi"/>
          <w:sz w:val="28"/>
          <w:szCs w:val="28"/>
        </w:rPr>
      </w:pPr>
      <w:r w:rsidRPr="00614767">
        <w:rPr>
          <w:rFonts w:asciiTheme="minorHAnsi" w:hAnsiTheme="minorHAnsi" w:cstheme="minorHAnsi"/>
          <w:sz w:val="28"/>
          <w:szCs w:val="28"/>
        </w:rPr>
        <w:t xml:space="preserve">The surface of the model must be </w:t>
      </w:r>
      <w:r w:rsidR="00C91825" w:rsidRPr="00614767">
        <w:rPr>
          <w:rFonts w:asciiTheme="minorHAnsi" w:hAnsiTheme="minorHAnsi" w:cstheme="minorHAnsi"/>
          <w:sz w:val="28"/>
          <w:szCs w:val="28"/>
        </w:rPr>
        <w:t xml:space="preserve">completely </w:t>
      </w:r>
      <w:r w:rsidRPr="00614767">
        <w:rPr>
          <w:rFonts w:asciiTheme="minorHAnsi" w:hAnsiTheme="minorHAnsi" w:cstheme="minorHAnsi"/>
          <w:sz w:val="28"/>
          <w:szCs w:val="28"/>
        </w:rPr>
        <w:t>clea</w:t>
      </w:r>
      <w:ins w:id="302" w:author="david goldhar" w:date="2018-08-31T12:08:00Z">
        <w:r w:rsidR="00CD187C">
          <w:rPr>
            <w:rFonts w:asciiTheme="minorHAnsi" w:hAnsiTheme="minorHAnsi" w:cstheme="minorHAnsi"/>
            <w:sz w:val="28"/>
            <w:szCs w:val="28"/>
          </w:rPr>
          <w:t>n</w:t>
        </w:r>
      </w:ins>
      <w:del w:id="303" w:author="david goldhar" w:date="2018-08-31T12:08:00Z">
        <w:r w:rsidRPr="00614767" w:rsidDel="00CD187C">
          <w:rPr>
            <w:rFonts w:asciiTheme="minorHAnsi" w:hAnsiTheme="minorHAnsi" w:cstheme="minorHAnsi"/>
            <w:sz w:val="28"/>
            <w:szCs w:val="28"/>
          </w:rPr>
          <w:delText>r</w:delText>
        </w:r>
      </w:del>
      <w:r w:rsidRPr="00614767">
        <w:rPr>
          <w:rFonts w:asciiTheme="minorHAnsi" w:hAnsiTheme="minorHAnsi" w:cstheme="minorHAnsi"/>
          <w:sz w:val="28"/>
          <w:szCs w:val="28"/>
        </w:rPr>
        <w:t xml:space="preserve"> </w:t>
      </w:r>
      <w:del w:id="304" w:author="david goldhar" w:date="2018-08-31T12:08:00Z">
        <w:r w:rsidRPr="00614767" w:rsidDel="00CD187C">
          <w:rPr>
            <w:rFonts w:asciiTheme="minorHAnsi" w:hAnsiTheme="minorHAnsi" w:cstheme="minorHAnsi"/>
            <w:sz w:val="28"/>
            <w:szCs w:val="28"/>
          </w:rPr>
          <w:delText xml:space="preserve">from </w:delText>
        </w:r>
      </w:del>
      <w:ins w:id="305" w:author="david goldhar" w:date="2018-08-31T12:08:00Z">
        <w:r w:rsidR="00CD187C">
          <w:rPr>
            <w:rFonts w:asciiTheme="minorHAnsi" w:hAnsiTheme="minorHAnsi" w:cstheme="minorHAnsi"/>
            <w:sz w:val="28"/>
            <w:szCs w:val="28"/>
          </w:rPr>
          <w:t xml:space="preserve">of </w:t>
        </w:r>
      </w:ins>
      <w:r w:rsidR="00C91825" w:rsidRPr="00614767">
        <w:rPr>
          <w:rFonts w:asciiTheme="minorHAnsi" w:hAnsiTheme="minorHAnsi" w:cstheme="minorHAnsi"/>
          <w:sz w:val="28"/>
          <w:szCs w:val="28"/>
        </w:rPr>
        <w:t xml:space="preserve">any </w:t>
      </w:r>
      <w:r w:rsidRPr="00614767">
        <w:rPr>
          <w:rFonts w:asciiTheme="minorHAnsi" w:hAnsiTheme="minorHAnsi" w:cstheme="minorHAnsi"/>
          <w:sz w:val="28"/>
          <w:szCs w:val="28"/>
        </w:rPr>
        <w:t>moisture or water.</w:t>
      </w:r>
    </w:p>
    <w:p w14:paraId="3DB24FDF" w14:textId="54EE0C7D" w:rsidR="00134589" w:rsidRPr="00614767" w:rsidRDefault="00CD187C">
      <w:pPr>
        <w:spacing w:before="0" w:after="0" w:line="240" w:lineRule="auto"/>
        <w:ind w:left="0"/>
        <w:rPr>
          <w:rFonts w:asciiTheme="minorHAnsi" w:hAnsiTheme="minorHAnsi" w:cstheme="minorHAnsi"/>
          <w:sz w:val="28"/>
          <w:szCs w:val="28"/>
        </w:rPr>
      </w:pPr>
      <w:ins w:id="306" w:author="david goldhar" w:date="2018-08-31T12:09:00Z">
        <w:r>
          <w:rPr>
            <w:rFonts w:asciiTheme="minorHAnsi" w:hAnsiTheme="minorHAnsi" w:cstheme="minorHAnsi"/>
            <w:sz w:val="28"/>
            <w:szCs w:val="28"/>
          </w:rPr>
          <w:t xml:space="preserve"> </w:t>
        </w:r>
      </w:ins>
      <w:r w:rsidR="00794EB5" w:rsidRPr="00614767">
        <w:rPr>
          <w:rFonts w:asciiTheme="minorHAnsi" w:hAnsiTheme="minorHAnsi" w:cstheme="minorHAnsi"/>
          <w:sz w:val="28"/>
          <w:szCs w:val="28"/>
        </w:rPr>
        <w:t xml:space="preserve">The purity of the surface model is </w:t>
      </w:r>
      <w:del w:id="307" w:author="david goldhar" w:date="2018-08-31T12:09:00Z">
        <w:r w:rsidR="00134589" w:rsidRPr="00614767" w:rsidDel="00CD187C">
          <w:rPr>
            <w:rFonts w:asciiTheme="minorHAnsi" w:hAnsiTheme="minorHAnsi" w:cstheme="minorHAnsi"/>
            <w:sz w:val="28"/>
            <w:szCs w:val="28"/>
          </w:rPr>
          <w:delText xml:space="preserve">exceptionally </w:delText>
        </w:r>
      </w:del>
      <w:ins w:id="308" w:author="david goldhar" w:date="2018-08-31T12:09:00Z">
        <w:r>
          <w:rPr>
            <w:rFonts w:asciiTheme="minorHAnsi" w:hAnsiTheme="minorHAnsi" w:cstheme="minorHAnsi"/>
            <w:sz w:val="28"/>
            <w:szCs w:val="28"/>
          </w:rPr>
          <w:t xml:space="preserve">very </w:t>
        </w:r>
      </w:ins>
      <w:r w:rsidR="00134589" w:rsidRPr="00614767">
        <w:rPr>
          <w:rFonts w:asciiTheme="minorHAnsi" w:hAnsiTheme="minorHAnsi" w:cstheme="minorHAnsi"/>
          <w:sz w:val="28"/>
          <w:szCs w:val="28"/>
        </w:rPr>
        <w:t>important</w:t>
      </w:r>
      <w:r w:rsidR="00E06963">
        <w:rPr>
          <w:rFonts w:asciiTheme="minorHAnsi" w:hAnsiTheme="minorHAnsi" w:cstheme="minorHAnsi"/>
          <w:sz w:val="28"/>
          <w:szCs w:val="28"/>
        </w:rPr>
        <w:t xml:space="preserve"> as</w:t>
      </w:r>
      <w:r w:rsidR="00134589" w:rsidRPr="00614767">
        <w:rPr>
          <w:rFonts w:asciiTheme="minorHAnsi" w:hAnsiTheme="minorHAnsi" w:cstheme="minorHAnsi"/>
          <w:sz w:val="28"/>
          <w:szCs w:val="28"/>
        </w:rPr>
        <w:t xml:space="preserve"> moisture or dirt can easily cause blistering</w:t>
      </w:r>
      <w:del w:id="309" w:author="david goldhar" w:date="2018-08-31T12:10:00Z">
        <w:r w:rsidR="00134589" w:rsidRPr="00614767" w:rsidDel="00CD187C">
          <w:rPr>
            <w:rFonts w:asciiTheme="minorHAnsi" w:hAnsiTheme="minorHAnsi" w:cstheme="minorHAnsi"/>
            <w:sz w:val="28"/>
            <w:szCs w:val="28"/>
          </w:rPr>
          <w:delText xml:space="preserve"> effect</w:delText>
        </w:r>
      </w:del>
      <w:r w:rsidR="00134589" w:rsidRPr="00614767">
        <w:rPr>
          <w:rFonts w:asciiTheme="minorHAnsi" w:hAnsiTheme="minorHAnsi" w:cstheme="minorHAnsi"/>
          <w:sz w:val="28"/>
          <w:szCs w:val="28"/>
        </w:rPr>
        <w:t xml:space="preserve">. </w:t>
      </w:r>
      <w:ins w:id="310" w:author="david goldhar" w:date="2018-08-31T12:10:00Z">
        <w:r>
          <w:rPr>
            <w:rFonts w:asciiTheme="minorHAnsi" w:hAnsiTheme="minorHAnsi" w:cstheme="minorHAnsi"/>
            <w:sz w:val="28"/>
            <w:szCs w:val="28"/>
          </w:rPr>
          <w:t>The p</w:t>
        </w:r>
      </w:ins>
      <w:del w:id="311" w:author="david goldhar" w:date="2018-08-31T12:10:00Z">
        <w:r w:rsidR="00FF75CC" w:rsidRPr="00614767" w:rsidDel="00CD187C">
          <w:rPr>
            <w:rFonts w:asciiTheme="minorHAnsi" w:hAnsiTheme="minorHAnsi" w:cstheme="minorHAnsi"/>
            <w:sz w:val="28"/>
            <w:szCs w:val="28"/>
          </w:rPr>
          <w:delText>P</w:delText>
        </w:r>
      </w:del>
      <w:r w:rsidR="00FF75CC" w:rsidRPr="00614767">
        <w:rPr>
          <w:rFonts w:asciiTheme="minorHAnsi" w:hAnsiTheme="minorHAnsi" w:cstheme="minorHAnsi"/>
          <w:sz w:val="28"/>
          <w:szCs w:val="28"/>
        </w:rPr>
        <w:t xml:space="preserve">olyurethane coating </w:t>
      </w:r>
      <w:r w:rsidR="00E06963">
        <w:rPr>
          <w:rFonts w:asciiTheme="minorHAnsi" w:hAnsiTheme="minorHAnsi" w:cstheme="minorHAnsi"/>
          <w:sz w:val="28"/>
          <w:szCs w:val="28"/>
        </w:rPr>
        <w:t xml:space="preserve">is </w:t>
      </w:r>
      <w:del w:id="312" w:author="david goldhar" w:date="2018-08-31T12:10:00Z">
        <w:r w:rsidR="00E06963" w:rsidDel="00CD187C">
          <w:rPr>
            <w:rFonts w:asciiTheme="minorHAnsi" w:hAnsiTheme="minorHAnsi" w:cstheme="minorHAnsi"/>
            <w:sz w:val="28"/>
            <w:szCs w:val="28"/>
          </w:rPr>
          <w:delText>more</w:delText>
        </w:r>
        <w:r w:rsidR="00FF75CC" w:rsidRPr="00614767" w:rsidDel="00CD187C">
          <w:rPr>
            <w:rFonts w:asciiTheme="minorHAnsi" w:hAnsiTheme="minorHAnsi" w:cstheme="minorHAnsi"/>
            <w:sz w:val="28"/>
            <w:szCs w:val="28"/>
          </w:rPr>
          <w:delText xml:space="preserve"> </w:delText>
        </w:r>
      </w:del>
      <w:r w:rsidR="00FF75CC" w:rsidRPr="00614767">
        <w:rPr>
          <w:rFonts w:asciiTheme="minorHAnsi" w:hAnsiTheme="minorHAnsi" w:cstheme="minorHAnsi"/>
          <w:sz w:val="28"/>
          <w:szCs w:val="28"/>
        </w:rPr>
        <w:t>sensitive to moisture</w:t>
      </w:r>
      <w:ins w:id="313" w:author="david goldhar" w:date="2018-08-31T12:10:00Z">
        <w:r>
          <w:rPr>
            <w:rFonts w:asciiTheme="minorHAnsi" w:hAnsiTheme="minorHAnsi" w:cstheme="minorHAnsi"/>
            <w:sz w:val="28"/>
            <w:szCs w:val="28"/>
          </w:rPr>
          <w:t>,</w:t>
        </w:r>
      </w:ins>
      <w:r w:rsidR="00FF75CC" w:rsidRPr="00614767">
        <w:rPr>
          <w:rFonts w:asciiTheme="minorHAnsi" w:hAnsiTheme="minorHAnsi" w:cstheme="minorHAnsi"/>
          <w:sz w:val="28"/>
          <w:szCs w:val="28"/>
        </w:rPr>
        <w:t xml:space="preserve"> </w:t>
      </w:r>
      <w:r w:rsidR="00E06963">
        <w:rPr>
          <w:rFonts w:asciiTheme="minorHAnsi" w:hAnsiTheme="minorHAnsi" w:cstheme="minorHAnsi"/>
          <w:sz w:val="28"/>
          <w:szCs w:val="28"/>
        </w:rPr>
        <w:t>while</w:t>
      </w:r>
      <w:r w:rsidR="00FF75CC" w:rsidRPr="00614767">
        <w:rPr>
          <w:rFonts w:asciiTheme="minorHAnsi" w:hAnsiTheme="minorHAnsi" w:cstheme="minorHAnsi"/>
          <w:sz w:val="28"/>
          <w:szCs w:val="28"/>
        </w:rPr>
        <w:t xml:space="preserve"> polyuria </w:t>
      </w:r>
      <w:ins w:id="314" w:author="david goldhar" w:date="2018-08-31T12:10:00Z">
        <w:r>
          <w:rPr>
            <w:rFonts w:asciiTheme="minorHAnsi" w:hAnsiTheme="minorHAnsi" w:cstheme="minorHAnsi"/>
            <w:sz w:val="28"/>
            <w:szCs w:val="28"/>
          </w:rPr>
          <w:t>is not</w:t>
        </w:r>
      </w:ins>
      <w:del w:id="315" w:author="david goldhar" w:date="2018-08-31T12:10:00Z">
        <w:r w:rsidR="00FF75CC" w:rsidRPr="00614767" w:rsidDel="00CD187C">
          <w:rPr>
            <w:rFonts w:asciiTheme="minorHAnsi" w:hAnsiTheme="minorHAnsi" w:cstheme="minorHAnsi"/>
            <w:sz w:val="28"/>
            <w:szCs w:val="28"/>
          </w:rPr>
          <w:delText>will not</w:delText>
        </w:r>
      </w:del>
      <w:r w:rsidR="00FF75CC" w:rsidRPr="00614767">
        <w:rPr>
          <w:rFonts w:asciiTheme="minorHAnsi" w:hAnsiTheme="minorHAnsi" w:cstheme="minorHAnsi"/>
          <w:sz w:val="28"/>
          <w:szCs w:val="28"/>
        </w:rPr>
        <w:t xml:space="preserve">. </w:t>
      </w:r>
    </w:p>
    <w:p w14:paraId="7CAEFF44" w14:textId="09230266" w:rsidR="00D52E73" w:rsidRPr="00614767" w:rsidRDefault="00FF75CC" w:rsidP="00E06963">
      <w:pPr>
        <w:spacing w:before="0" w:after="0" w:line="240" w:lineRule="auto"/>
        <w:ind w:left="0"/>
        <w:rPr>
          <w:rFonts w:asciiTheme="minorHAnsi" w:hAnsiTheme="minorHAnsi" w:cstheme="minorHAnsi"/>
          <w:sz w:val="28"/>
          <w:szCs w:val="28"/>
        </w:rPr>
      </w:pPr>
      <w:r w:rsidRPr="00614767">
        <w:rPr>
          <w:rFonts w:asciiTheme="minorHAnsi" w:hAnsiTheme="minorHAnsi"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DB5E44D" wp14:editId="66040FDF">
                <wp:simplePos x="0" y="0"/>
                <wp:positionH relativeFrom="column">
                  <wp:posOffset>-2362200</wp:posOffset>
                </wp:positionH>
                <wp:positionV relativeFrom="paragraph">
                  <wp:posOffset>295275</wp:posOffset>
                </wp:positionV>
                <wp:extent cx="2057400" cy="809625"/>
                <wp:effectExtent l="0" t="0" r="19050" b="2857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809625"/>
                        </a:xfrm>
                        <a:prstGeom prst="rect">
                          <a:avLst/>
                        </a:prstGeom>
                        <a:solidFill>
                          <a:srgbClr val="FF6699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8470FA" w14:textId="77777777" w:rsidR="004F7F55" w:rsidRDefault="004F7F55" w:rsidP="00F307BE">
                            <w:pPr>
                              <w:ind w:left="0"/>
                              <w:jc w:val="center"/>
                            </w:pPr>
                            <w:r w:rsidRPr="007E35B4">
                              <w:t>Above</w:t>
                            </w:r>
                            <w:r>
                              <w:t xml:space="preserve"> are b</w:t>
                            </w:r>
                            <w:r w:rsidRPr="007E35B4">
                              <w:t>listers caused by water</w:t>
                            </w:r>
                            <w:r w:rsidR="00FF75CC">
                              <w:t xml:space="preserve"> </w:t>
                            </w:r>
                            <w:r w:rsidR="00E06963">
                              <w:t>and</w:t>
                            </w:r>
                            <w:r w:rsidR="00FF75CC">
                              <w:t xml:space="preserve"> </w:t>
                            </w:r>
                            <w:r w:rsidR="00FF75CC" w:rsidRPr="00FF75CC">
                              <w:t>moisture</w:t>
                            </w:r>
                            <w:r>
                              <w:t xml:space="preserve"> on the surface of the </w:t>
                            </w:r>
                            <w:r w:rsidR="00FF75CC">
                              <w:t>printed</w:t>
                            </w:r>
                            <w:r w:rsidR="00F307BE">
                              <w:t xml:space="preserve"> model.</w:t>
                            </w:r>
                            <w:r w:rsidR="00FF75CC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5E44D" id="Rectangle 32" o:spid="_x0000_s1029" style="position:absolute;margin-left:-186pt;margin-top:23.25pt;width:162pt;height:63.75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" fillcolor="#f69" strokecolor="#1f3763 [1604]" strokeweight="1pt">
                <v:textbox>
                  <w:txbxContent>
                    <w:p w14:paraId="678470FA" w14:textId="77777777" w:rsidR="004F7F55" w:rsidRDefault="004F7F55" w:rsidP="00F307BE">
                      <w:pPr>
                        <w:ind w:left="0"/>
                        <w:jc w:val="center"/>
                      </w:pPr>
                      <w:r w:rsidRPr="007E35B4">
                        <w:t>Above</w:t>
                      </w:r>
                      <w:r>
                        <w:t xml:space="preserve"> are b</w:t>
                      </w:r>
                      <w:r w:rsidRPr="007E35B4">
                        <w:t>listers caused by water</w:t>
                      </w:r>
                      <w:r w:rsidR="00FF75CC">
                        <w:t xml:space="preserve"> </w:t>
                      </w:r>
                      <w:r w:rsidR="00E06963">
                        <w:t>and</w:t>
                      </w:r>
                      <w:r w:rsidR="00FF75CC">
                        <w:t xml:space="preserve"> </w:t>
                      </w:r>
                      <w:r w:rsidR="00FF75CC" w:rsidRPr="00FF75CC">
                        <w:t>moisture</w:t>
                      </w:r>
                      <w:r>
                        <w:t xml:space="preserve"> on the surface of the </w:t>
                      </w:r>
                      <w:r w:rsidR="00FF75CC">
                        <w:t>printed</w:t>
                      </w:r>
                      <w:r w:rsidR="00F307BE">
                        <w:t xml:space="preserve"> model.</w:t>
                      </w:r>
                      <w:r w:rsidR="00FF75CC"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D52E73" w:rsidRPr="00614767">
        <w:rPr>
          <w:rFonts w:asciiTheme="minorHAnsi" w:hAnsiTheme="minorHAnsi" w:cstheme="minorHAnsi"/>
          <w:sz w:val="28"/>
          <w:szCs w:val="28"/>
        </w:rPr>
        <w:t>As a rule of thumb, it is better to coat the model in its entirety</w:t>
      </w:r>
      <w:r w:rsidR="0021328C" w:rsidRPr="00614767">
        <w:rPr>
          <w:rFonts w:asciiTheme="minorHAnsi" w:hAnsiTheme="minorHAnsi" w:cstheme="minorHAnsi"/>
          <w:sz w:val="28"/>
          <w:szCs w:val="28"/>
        </w:rPr>
        <w:t xml:space="preserve"> rather than in parts</w:t>
      </w:r>
      <w:r w:rsidR="00E06963">
        <w:rPr>
          <w:rFonts w:asciiTheme="minorHAnsi" w:hAnsiTheme="minorHAnsi" w:cstheme="minorHAnsi"/>
          <w:sz w:val="28"/>
          <w:szCs w:val="28"/>
        </w:rPr>
        <w:t xml:space="preserve"> since it can</w:t>
      </w:r>
      <w:r w:rsidRPr="00614767">
        <w:rPr>
          <w:rFonts w:asciiTheme="minorHAnsi" w:hAnsiTheme="minorHAnsi" w:cstheme="minorHAnsi"/>
          <w:sz w:val="28"/>
          <w:szCs w:val="28"/>
        </w:rPr>
        <w:t xml:space="preserve"> </w:t>
      </w:r>
      <w:r w:rsidR="0075053B" w:rsidRPr="00614767">
        <w:rPr>
          <w:rFonts w:asciiTheme="minorHAnsi" w:hAnsiTheme="minorHAnsi" w:cstheme="minorHAnsi"/>
          <w:sz w:val="28"/>
          <w:szCs w:val="28"/>
        </w:rPr>
        <w:t>add strength the connection points.</w:t>
      </w:r>
      <w:r w:rsidR="00E06963">
        <w:rPr>
          <w:rFonts w:asciiTheme="minorHAnsi" w:hAnsiTheme="minorHAnsi" w:cstheme="minorHAnsi"/>
          <w:sz w:val="28"/>
          <w:szCs w:val="28"/>
        </w:rPr>
        <w:t xml:space="preserve"> However, </w:t>
      </w:r>
      <w:r w:rsidR="0075053B" w:rsidRPr="00614767">
        <w:rPr>
          <w:rFonts w:asciiTheme="minorHAnsi" w:hAnsiTheme="minorHAnsi" w:cstheme="minorHAnsi"/>
          <w:sz w:val="28"/>
          <w:szCs w:val="28"/>
        </w:rPr>
        <w:t>i</w:t>
      </w:r>
      <w:r w:rsidR="00D52E73" w:rsidRPr="00614767">
        <w:rPr>
          <w:rFonts w:asciiTheme="minorHAnsi" w:hAnsiTheme="minorHAnsi" w:cstheme="minorHAnsi"/>
          <w:sz w:val="28"/>
          <w:szCs w:val="28"/>
        </w:rPr>
        <w:t xml:space="preserve">f the model is </w:t>
      </w:r>
      <w:del w:id="316" w:author="david goldhar" w:date="2018-08-31T12:11:00Z">
        <w:r w:rsidR="00D52E73" w:rsidRPr="00614767" w:rsidDel="00CD187C">
          <w:rPr>
            <w:rFonts w:asciiTheme="minorHAnsi" w:hAnsiTheme="minorHAnsi" w:cstheme="minorHAnsi"/>
            <w:sz w:val="28"/>
            <w:szCs w:val="28"/>
          </w:rPr>
          <w:delText xml:space="preserve">especially </w:delText>
        </w:r>
      </w:del>
      <w:r w:rsidR="00D52E73" w:rsidRPr="00614767">
        <w:rPr>
          <w:rFonts w:asciiTheme="minorHAnsi" w:hAnsiTheme="minorHAnsi" w:cstheme="minorHAnsi"/>
          <w:sz w:val="28"/>
          <w:szCs w:val="28"/>
        </w:rPr>
        <w:t>large</w:t>
      </w:r>
      <w:r w:rsidR="0075053B" w:rsidRPr="00614767">
        <w:rPr>
          <w:rFonts w:asciiTheme="minorHAnsi" w:hAnsiTheme="minorHAnsi" w:cstheme="minorHAnsi"/>
          <w:sz w:val="28"/>
          <w:szCs w:val="28"/>
        </w:rPr>
        <w:t xml:space="preserve">, or </w:t>
      </w:r>
      <w:del w:id="317" w:author="david goldhar" w:date="2018-08-31T12:12:00Z">
        <w:r w:rsidR="0075053B" w:rsidRPr="00614767" w:rsidDel="00CD187C">
          <w:rPr>
            <w:rFonts w:asciiTheme="minorHAnsi" w:hAnsiTheme="minorHAnsi" w:cstheme="minorHAnsi"/>
            <w:sz w:val="28"/>
            <w:szCs w:val="28"/>
          </w:rPr>
          <w:delText xml:space="preserve">exceptionally </w:delText>
        </w:r>
      </w:del>
      <w:r w:rsidR="0075053B" w:rsidRPr="00614767">
        <w:rPr>
          <w:rFonts w:asciiTheme="minorHAnsi" w:hAnsiTheme="minorHAnsi" w:cstheme="minorHAnsi"/>
          <w:sz w:val="28"/>
          <w:szCs w:val="28"/>
        </w:rPr>
        <w:t xml:space="preserve">complex, it </w:t>
      </w:r>
      <w:r w:rsidR="00E06963">
        <w:rPr>
          <w:rFonts w:asciiTheme="minorHAnsi" w:hAnsiTheme="minorHAnsi" w:cstheme="minorHAnsi"/>
          <w:sz w:val="28"/>
          <w:szCs w:val="28"/>
        </w:rPr>
        <w:t>may be</w:t>
      </w:r>
      <w:r w:rsidR="0075053B" w:rsidRPr="00614767">
        <w:rPr>
          <w:rFonts w:asciiTheme="minorHAnsi" w:hAnsiTheme="minorHAnsi" w:cstheme="minorHAnsi"/>
          <w:sz w:val="28"/>
          <w:szCs w:val="28"/>
        </w:rPr>
        <w:t xml:space="preserve"> better to coat it in parts. </w:t>
      </w:r>
    </w:p>
    <w:p w14:paraId="6083CB10" w14:textId="77777777" w:rsidR="00D52E73" w:rsidRPr="00614767" w:rsidRDefault="00794EB5" w:rsidP="00FF75CC">
      <w:pPr>
        <w:spacing w:before="0" w:after="0" w:line="240" w:lineRule="auto"/>
        <w:ind w:left="0"/>
        <w:rPr>
          <w:rFonts w:asciiTheme="minorHAnsi" w:hAnsiTheme="minorHAnsi" w:cstheme="minorHAnsi"/>
          <w:sz w:val="24"/>
          <w:szCs w:val="24"/>
        </w:rPr>
      </w:pPr>
      <w:r w:rsidRPr="00614767">
        <w:rPr>
          <w:rFonts w:asciiTheme="minorHAnsi" w:hAnsiTheme="minorHAnsi" w:cstheme="minorHAnsi"/>
          <w:sz w:val="24"/>
          <w:szCs w:val="24"/>
        </w:rPr>
        <w:t xml:space="preserve">   </w:t>
      </w:r>
    </w:p>
    <w:p w14:paraId="3B120C4A" w14:textId="77777777" w:rsidR="0075053B" w:rsidRPr="00614767" w:rsidRDefault="0075053B" w:rsidP="00134589">
      <w:pPr>
        <w:spacing w:before="0" w:after="0" w:line="240" w:lineRule="auto"/>
        <w:ind w:left="0"/>
        <w:rPr>
          <w:rFonts w:asciiTheme="minorHAnsi" w:hAnsiTheme="minorHAnsi" w:cstheme="minorHAnsi"/>
          <w:sz w:val="24"/>
          <w:szCs w:val="24"/>
        </w:rPr>
      </w:pPr>
    </w:p>
    <w:p w14:paraId="3E6E46CE" w14:textId="77777777" w:rsidR="00D52E73" w:rsidRPr="00E06963" w:rsidRDefault="004F7F55" w:rsidP="00134589">
      <w:pPr>
        <w:spacing w:before="0" w:after="0" w:line="240" w:lineRule="auto"/>
        <w:ind w:left="0"/>
        <w:rPr>
          <w:rFonts w:asciiTheme="minorHAnsi" w:hAnsiTheme="minorHAnsi" w:cstheme="minorHAnsi"/>
          <w:b/>
          <w:bCs/>
          <w:sz w:val="24"/>
          <w:szCs w:val="24"/>
        </w:rPr>
      </w:pPr>
      <w:r w:rsidRPr="00E06963">
        <w:rPr>
          <w:rFonts w:asciiTheme="minorHAnsi" w:hAnsiTheme="minorHAnsi" w:cstheme="minorHAnsi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4E1DD2A" wp14:editId="27EE7777">
                <wp:simplePos x="0" y="0"/>
                <wp:positionH relativeFrom="column">
                  <wp:posOffset>-2400300</wp:posOffset>
                </wp:positionH>
                <wp:positionV relativeFrom="paragraph">
                  <wp:posOffset>0</wp:posOffset>
                </wp:positionV>
                <wp:extent cx="2255520" cy="1828800"/>
                <wp:effectExtent l="0" t="0" r="11430" b="1905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1828800"/>
                        </a:xfrm>
                        <a:prstGeom prst="rect">
                          <a:avLst/>
                        </a:prstGeom>
                        <a:blipFill dpi="0"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71DFA3" w14:textId="77777777" w:rsidR="004F7F55" w:rsidRDefault="004F7F55" w:rsidP="004F7F55">
                            <w:pPr>
                              <w:ind w:left="0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E1DD2A" id="Rectangle 33" o:spid="_x0000_s1030" style="position:absolute;margin-left:-189pt;margin-top:0;width:177.6pt;height:2in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" strokecolor="#1f3763 [1604]" strokeweight="1pt">
                <v:fill r:id="rId26" o:title="" recolor="t" rotate="t" type="frame"/>
                <v:textbox>
                  <w:txbxContent>
                    <w:p w14:paraId="1271DFA3" w14:textId="77777777" w:rsidR="004F7F55" w:rsidRDefault="004F7F55" w:rsidP="004F7F55">
                      <w:pPr>
                        <w:ind w:left="0"/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D52E73" w:rsidRPr="00E06963">
        <w:rPr>
          <w:rFonts w:asciiTheme="minorHAnsi" w:hAnsiTheme="minorHAnsi" w:cstheme="minorHAnsi"/>
          <w:b/>
          <w:bCs/>
          <w:sz w:val="24"/>
          <w:szCs w:val="24"/>
        </w:rPr>
        <w:t>Spraying</w:t>
      </w:r>
      <w:r w:rsidR="0075053B" w:rsidRPr="00E06963">
        <w:rPr>
          <w:rFonts w:asciiTheme="minorHAnsi" w:hAnsiTheme="minorHAnsi" w:cstheme="minorHAnsi"/>
          <w:b/>
          <w:bCs/>
          <w:sz w:val="24"/>
          <w:szCs w:val="24"/>
        </w:rPr>
        <w:t xml:space="preserve"> emphasis </w:t>
      </w:r>
    </w:p>
    <w:p w14:paraId="279F1119" w14:textId="06B17F05" w:rsidR="005D5AB9" w:rsidRPr="00614767" w:rsidRDefault="001C1848">
      <w:pPr>
        <w:spacing w:before="0" w:after="0" w:line="240" w:lineRule="auto"/>
        <w:ind w:left="0"/>
        <w:rPr>
          <w:rFonts w:asciiTheme="minorHAnsi" w:hAnsiTheme="minorHAnsi" w:cstheme="minorHAnsi"/>
          <w:sz w:val="28"/>
          <w:szCs w:val="28"/>
        </w:rPr>
      </w:pPr>
      <w:r w:rsidRPr="00614767">
        <w:rPr>
          <w:rFonts w:asciiTheme="minorHAnsi" w:hAnsiTheme="minorHAnsi" w:cstheme="minorHAnsi"/>
          <w:sz w:val="28"/>
          <w:szCs w:val="28"/>
        </w:rPr>
        <w:t xml:space="preserve">Check </w:t>
      </w:r>
      <w:ins w:id="318" w:author="david goldhar" w:date="2018-08-31T12:12:00Z">
        <w:r w:rsidR="00CD187C">
          <w:rPr>
            <w:rFonts w:asciiTheme="minorHAnsi" w:hAnsiTheme="minorHAnsi" w:cstheme="minorHAnsi"/>
            <w:sz w:val="28"/>
            <w:szCs w:val="28"/>
          </w:rPr>
          <w:t xml:space="preserve">that </w:t>
        </w:r>
      </w:ins>
      <w:r w:rsidRPr="00614767">
        <w:rPr>
          <w:rFonts w:asciiTheme="minorHAnsi" w:hAnsiTheme="minorHAnsi" w:cstheme="minorHAnsi"/>
          <w:sz w:val="28"/>
          <w:szCs w:val="28"/>
        </w:rPr>
        <w:t xml:space="preserve">the compressor </w:t>
      </w:r>
      <w:del w:id="319" w:author="david goldhar" w:date="2018-09-02T12:42:00Z">
        <w:r w:rsidRPr="00614767" w:rsidDel="006D6E79">
          <w:rPr>
            <w:rFonts w:asciiTheme="minorHAnsi" w:hAnsiTheme="minorHAnsi" w:cstheme="minorHAnsi"/>
            <w:sz w:val="28"/>
            <w:szCs w:val="28"/>
          </w:rPr>
          <w:delText xml:space="preserve">that feeds </w:delText>
        </w:r>
      </w:del>
      <w:ins w:id="320" w:author="david goldhar" w:date="2018-09-02T12:42:00Z">
        <w:r w:rsidR="006D6E79">
          <w:rPr>
            <w:rFonts w:asciiTheme="minorHAnsi" w:hAnsiTheme="minorHAnsi" w:cstheme="minorHAnsi"/>
            <w:sz w:val="28"/>
            <w:szCs w:val="28"/>
          </w:rPr>
          <w:t xml:space="preserve">feeding </w:t>
        </w:r>
      </w:ins>
      <w:r w:rsidRPr="00614767">
        <w:rPr>
          <w:rFonts w:asciiTheme="minorHAnsi" w:hAnsiTheme="minorHAnsi" w:cstheme="minorHAnsi"/>
          <w:sz w:val="28"/>
          <w:szCs w:val="28"/>
        </w:rPr>
        <w:t>the spraying system</w:t>
      </w:r>
      <w:ins w:id="321" w:author="david goldhar" w:date="2018-08-31T12:12:00Z">
        <w:r w:rsidR="00CD187C">
          <w:rPr>
            <w:rFonts w:asciiTheme="minorHAnsi" w:hAnsiTheme="minorHAnsi" w:cstheme="minorHAnsi"/>
            <w:sz w:val="28"/>
            <w:szCs w:val="28"/>
          </w:rPr>
          <w:t xml:space="preserve"> is </w:t>
        </w:r>
      </w:ins>
      <w:del w:id="322" w:author="david goldhar" w:date="2018-08-31T12:12:00Z">
        <w:r w:rsidRPr="00614767" w:rsidDel="00CD187C">
          <w:rPr>
            <w:rFonts w:asciiTheme="minorHAnsi" w:hAnsiTheme="minorHAnsi" w:cstheme="minorHAnsi"/>
            <w:sz w:val="28"/>
            <w:szCs w:val="28"/>
          </w:rPr>
          <w:delText xml:space="preserve">. It must be </w:delText>
        </w:r>
      </w:del>
      <w:r w:rsidRPr="00614767">
        <w:rPr>
          <w:rFonts w:asciiTheme="minorHAnsi" w:hAnsiTheme="minorHAnsi" w:cstheme="minorHAnsi"/>
          <w:sz w:val="28"/>
          <w:szCs w:val="28"/>
        </w:rPr>
        <w:t xml:space="preserve">free of water. Use a water trap </w:t>
      </w:r>
      <w:ins w:id="323" w:author="david goldhar" w:date="2018-08-31T12:12:00Z">
        <w:r w:rsidR="00376969">
          <w:rPr>
            <w:rFonts w:asciiTheme="minorHAnsi" w:hAnsiTheme="minorHAnsi" w:cstheme="minorHAnsi"/>
            <w:sz w:val="28"/>
            <w:szCs w:val="28"/>
          </w:rPr>
          <w:t>as an additional precaution</w:t>
        </w:r>
      </w:ins>
      <w:del w:id="324" w:author="david goldhar" w:date="2018-08-31T12:12:00Z">
        <w:r w:rsidR="00E06963" w:rsidDel="00376969">
          <w:rPr>
            <w:rFonts w:asciiTheme="minorHAnsi" w:hAnsiTheme="minorHAnsi" w:cstheme="minorHAnsi"/>
            <w:sz w:val="28"/>
            <w:szCs w:val="28"/>
          </w:rPr>
          <w:delText>for extra assurance</w:delText>
        </w:r>
      </w:del>
      <w:r w:rsidRPr="00614767">
        <w:rPr>
          <w:rFonts w:asciiTheme="minorHAnsi" w:hAnsiTheme="minorHAnsi" w:cstheme="minorHAnsi"/>
          <w:sz w:val="28"/>
          <w:szCs w:val="28"/>
        </w:rPr>
        <w:t xml:space="preserve">. </w:t>
      </w:r>
    </w:p>
    <w:p w14:paraId="1C5FB1C5" w14:textId="77777777" w:rsidR="00E06963" w:rsidRDefault="00E06963" w:rsidP="00F307BE">
      <w:pPr>
        <w:spacing w:before="0" w:after="0" w:line="240" w:lineRule="auto"/>
        <w:ind w:left="0"/>
        <w:rPr>
          <w:rFonts w:asciiTheme="minorHAnsi" w:hAnsiTheme="minorHAnsi" w:cstheme="minorHAnsi"/>
          <w:sz w:val="28"/>
          <w:szCs w:val="28"/>
        </w:rPr>
      </w:pPr>
    </w:p>
    <w:p w14:paraId="1E338332" w14:textId="318BE161" w:rsidR="00E76338" w:rsidRPr="00614767" w:rsidRDefault="001C1848" w:rsidP="00F307BE">
      <w:pPr>
        <w:spacing w:before="0" w:after="0" w:line="240" w:lineRule="auto"/>
        <w:ind w:left="0"/>
        <w:rPr>
          <w:rStyle w:val="A14"/>
          <w:rFonts w:asciiTheme="minorHAnsi" w:hAnsiTheme="minorHAnsi" w:cstheme="minorHAnsi"/>
          <w:color w:val="auto"/>
          <w:sz w:val="28"/>
          <w:szCs w:val="28"/>
        </w:rPr>
      </w:pPr>
      <w:del w:id="325" w:author="david goldhar" w:date="2018-08-31T12:12:00Z">
        <w:r w:rsidRPr="00614767" w:rsidDel="00376969">
          <w:rPr>
            <w:rFonts w:asciiTheme="minorHAnsi" w:hAnsiTheme="minorHAnsi" w:cstheme="minorHAnsi"/>
            <w:sz w:val="28"/>
            <w:szCs w:val="28"/>
          </w:rPr>
          <w:delText xml:space="preserve">Upon </w:delText>
        </w:r>
      </w:del>
      <w:ins w:id="326" w:author="david goldhar" w:date="2018-08-31T12:12:00Z">
        <w:r w:rsidR="00376969">
          <w:rPr>
            <w:rFonts w:asciiTheme="minorHAnsi" w:hAnsiTheme="minorHAnsi" w:cstheme="minorHAnsi"/>
            <w:sz w:val="28"/>
            <w:szCs w:val="28"/>
          </w:rPr>
          <w:t xml:space="preserve">When </w:t>
        </w:r>
      </w:ins>
      <w:r w:rsidRPr="00614767">
        <w:rPr>
          <w:rFonts w:asciiTheme="minorHAnsi" w:hAnsiTheme="minorHAnsi" w:cstheme="minorHAnsi"/>
          <w:sz w:val="28"/>
          <w:szCs w:val="28"/>
        </w:rPr>
        <w:t>starting, spr</w:t>
      </w:r>
      <w:ins w:id="327" w:author="david goldhar" w:date="2018-08-31T12:12:00Z">
        <w:r w:rsidR="00376969">
          <w:rPr>
            <w:rFonts w:asciiTheme="minorHAnsi" w:hAnsiTheme="minorHAnsi" w:cstheme="minorHAnsi"/>
            <w:sz w:val="28"/>
            <w:szCs w:val="28"/>
          </w:rPr>
          <w:t>a</w:t>
        </w:r>
      </w:ins>
      <w:r w:rsidRPr="00614767">
        <w:rPr>
          <w:rFonts w:asciiTheme="minorHAnsi" w:hAnsiTheme="minorHAnsi" w:cstheme="minorHAnsi"/>
          <w:sz w:val="28"/>
          <w:szCs w:val="28"/>
        </w:rPr>
        <w:t xml:space="preserve">y the first few times on a </w:t>
      </w:r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disposable plastic sheet and not on the model</w:t>
      </w:r>
      <w:r w:rsidR="00FF75CC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itself</w:t>
      </w:r>
      <w:r w:rsidR="00E06963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, </w:t>
      </w:r>
      <w:del w:id="328" w:author="david goldhar" w:date="2018-08-31T12:13:00Z">
        <w:r w:rsidR="00E06963" w:rsidDel="0037696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so </w:delText>
        </w:r>
      </w:del>
      <w:r w:rsidR="00E06963">
        <w:rPr>
          <w:rStyle w:val="A14"/>
          <w:rFonts w:asciiTheme="minorHAnsi" w:hAnsiTheme="minorHAnsi" w:cstheme="minorHAnsi"/>
          <w:color w:val="auto"/>
          <w:sz w:val="28"/>
          <w:szCs w:val="28"/>
        </w:rPr>
        <w:t>to avoid damaging the printed model</w:t>
      </w:r>
      <w:ins w:id="329" w:author="david goldhar" w:date="2018-08-31T12:13:00Z">
        <w:r w:rsidR="0037696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, if </w:t>
        </w:r>
      </w:ins>
      <w:del w:id="330" w:author="david goldhar" w:date="2018-08-31T12:13:00Z">
        <w:r w:rsidR="00E06963" w:rsidDel="0037696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 in case </w:delText>
        </w:r>
      </w:del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there is a problem. This </w:t>
      </w:r>
      <w:r w:rsidR="00E06963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step will also </w:t>
      </w:r>
      <w:ins w:id="331" w:author="david goldhar" w:date="2018-08-31T12:13:00Z">
        <w:r w:rsidR="0037696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help you </w:t>
        </w:r>
      </w:ins>
      <w:del w:id="332" w:author="david goldhar" w:date="2018-08-31T12:13:00Z">
        <w:r w:rsidR="00E06963" w:rsidDel="0037696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assist in </w:delText>
        </w:r>
      </w:del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adjust</w:t>
      </w:r>
      <w:del w:id="333" w:author="david goldhar" w:date="2018-08-31T12:13:00Z">
        <w:r w:rsidR="00E06963" w:rsidDel="0037696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>ing</w:delText>
        </w:r>
      </w:del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the pressure</w:t>
      </w:r>
      <w:del w:id="334" w:author="david goldhar" w:date="2018-08-31T12:13:00Z">
        <w:r w:rsidRPr="00614767" w:rsidDel="0037696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>s</w:delText>
        </w:r>
      </w:del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</w:t>
      </w:r>
      <w:del w:id="335" w:author="david goldhar" w:date="2018-08-31T12:13:00Z">
        <w:r w:rsidR="005E5EF1" w:rsidDel="0037696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>for getting</w:delText>
        </w:r>
        <w:r w:rsidR="00DC3706" w:rsidRPr="00614767" w:rsidDel="0037696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 the </w:delText>
        </w:r>
      </w:del>
      <w:ins w:id="336" w:author="david goldhar" w:date="2018-08-31T12:13:00Z">
        <w:r w:rsidR="0037696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to obtain the </w:t>
        </w:r>
      </w:ins>
      <w:r w:rsidR="00DC3706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desired </w:t>
      </w:r>
      <w:del w:id="337" w:author="david goldhar" w:date="2018-08-31T12:13:00Z">
        <w:r w:rsidR="00DC3706" w:rsidRPr="00614767" w:rsidDel="0037696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>effect</w:delText>
        </w:r>
        <w:r w:rsidR="006A135D" w:rsidDel="0037696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 of </w:delText>
        </w:r>
      </w:del>
      <w:r w:rsidR="006A135D">
        <w:rPr>
          <w:rStyle w:val="A14"/>
          <w:rFonts w:asciiTheme="minorHAnsi" w:hAnsiTheme="minorHAnsi" w:cstheme="minorHAnsi"/>
          <w:color w:val="auto"/>
          <w:sz w:val="28"/>
          <w:szCs w:val="28"/>
        </w:rPr>
        <w:t>coating</w:t>
      </w:r>
      <w:r w:rsidR="00DC3706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. </w:t>
      </w:r>
      <w:r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</w:t>
      </w:r>
    </w:p>
    <w:p w14:paraId="393CEA95" w14:textId="2F78DB41" w:rsidR="003E362F" w:rsidRPr="00614767" w:rsidRDefault="00F307BE" w:rsidP="003E362F">
      <w:pPr>
        <w:spacing w:before="0" w:after="0" w:line="240" w:lineRule="auto"/>
        <w:ind w:left="0"/>
        <w:rPr>
          <w:rStyle w:val="A14"/>
          <w:rFonts w:asciiTheme="minorHAnsi" w:hAnsiTheme="minorHAnsi" w:cstheme="minorHAnsi"/>
          <w:color w:val="auto"/>
          <w:sz w:val="28"/>
          <w:szCs w:val="28"/>
        </w:rPr>
      </w:pPr>
      <w:r w:rsidRPr="00614767">
        <w:rPr>
          <w:rFonts w:asciiTheme="minorHAnsi" w:hAnsiTheme="minorHAnsi"/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0269D698" wp14:editId="315A27D6">
            <wp:simplePos x="0" y="0"/>
            <wp:positionH relativeFrom="column">
              <wp:posOffset>-2047875</wp:posOffset>
            </wp:positionH>
            <wp:positionV relativeFrom="paragraph">
              <wp:posOffset>26670</wp:posOffset>
            </wp:positionV>
            <wp:extent cx="1582143" cy="196215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143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6338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Adjust the </w:t>
      </w:r>
      <w:r w:rsidR="00495421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compressor </w:t>
      </w:r>
      <w:r w:rsidR="00E76338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pressures and heat until you get the desired result</w:t>
      </w:r>
      <w:r w:rsidR="003E362F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. Note that the exact </w:t>
      </w:r>
      <w:ins w:id="338" w:author="david goldhar" w:date="2018-08-31T12:14:00Z">
        <w:r w:rsidR="0037696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amount of </w:t>
        </w:r>
      </w:ins>
      <w:del w:id="339" w:author="david goldhar" w:date="2018-08-31T12:14:00Z">
        <w:r w:rsidR="003E362F" w:rsidRPr="00614767" w:rsidDel="0037696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degree of </w:delText>
        </w:r>
      </w:del>
      <w:r w:rsidR="003E362F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heat and </w:t>
      </w:r>
      <w:del w:id="340" w:author="david goldhar" w:date="2018-08-31T12:14:00Z">
        <w:r w:rsidR="003E362F" w:rsidRPr="00614767" w:rsidDel="0037696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point of </w:delText>
        </w:r>
      </w:del>
      <w:r w:rsidR="003E362F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pressure </w:t>
      </w:r>
      <w:r w:rsidR="00495421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vary </w:t>
      </w:r>
      <w:del w:id="341" w:author="david goldhar" w:date="2018-08-31T12:14:00Z">
        <w:r w:rsidR="00495421" w:rsidDel="0037696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by </w:delText>
        </w:r>
        <w:r w:rsidR="003E362F" w:rsidRPr="00614767" w:rsidDel="0037696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type of </w:delText>
        </w:r>
      </w:del>
      <w:ins w:id="342" w:author="david goldhar" w:date="2018-08-31T12:14:00Z">
        <w:r w:rsidR="0037696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according to the </w:t>
        </w:r>
      </w:ins>
      <w:r w:rsidR="003E362F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spraying system, climatic conditions</w:t>
      </w:r>
      <w:ins w:id="343" w:author="david goldhar" w:date="2018-08-31T12:14:00Z">
        <w:r w:rsidR="0037696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,</w:t>
        </w:r>
      </w:ins>
      <w:r w:rsidR="003E362F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and personal preference</w:t>
      </w:r>
      <w:ins w:id="344" w:author="david goldhar" w:date="2018-08-31T12:14:00Z">
        <w:r w:rsidR="0037696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. It </w:t>
        </w:r>
      </w:ins>
      <w:del w:id="345" w:author="david goldhar" w:date="2018-08-31T12:15:00Z">
        <w:r w:rsidR="00495421" w:rsidDel="0037696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>;</w:delText>
        </w:r>
        <w:r w:rsidR="003E362F" w:rsidRPr="00614767" w:rsidDel="0037696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 it is </w:delText>
        </w:r>
      </w:del>
      <w:r w:rsidR="003E362F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essential to experiment before the </w:t>
      </w:r>
      <w:ins w:id="346" w:author="david goldhar" w:date="2018-08-31T12:15:00Z">
        <w:r w:rsidR="0037696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starting </w:t>
        </w:r>
      </w:ins>
      <w:del w:id="347" w:author="david goldhar" w:date="2018-08-31T12:15:00Z">
        <w:r w:rsidR="003E362F" w:rsidRPr="00614767" w:rsidDel="0037696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beginning </w:delText>
        </w:r>
      </w:del>
      <w:r w:rsidR="008A5373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a </w:t>
      </w:r>
      <w:r w:rsidR="003E362F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spraying session. </w:t>
      </w:r>
      <w:r w:rsidR="00FC089F">
        <w:rPr>
          <w:rStyle w:val="A14"/>
          <w:rFonts w:asciiTheme="minorHAnsi" w:hAnsiTheme="minorHAnsi" w:cstheme="minorHAnsi"/>
          <w:color w:val="auto"/>
          <w:sz w:val="28"/>
          <w:szCs w:val="28"/>
        </w:rPr>
        <w:t>(see image)</w:t>
      </w:r>
      <w:ins w:id="348" w:author="david goldhar" w:date="2018-08-31T12:15:00Z">
        <w:r w:rsidR="00376969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.</w:t>
        </w:r>
      </w:ins>
    </w:p>
    <w:p w14:paraId="710032AA" w14:textId="77777777" w:rsidR="00450CF4" w:rsidRPr="00614767" w:rsidRDefault="00450CF4" w:rsidP="00601ED7">
      <w:pPr>
        <w:spacing w:before="0" w:after="0" w:line="240" w:lineRule="auto"/>
        <w:ind w:left="0"/>
        <w:rPr>
          <w:rStyle w:val="A14"/>
          <w:rFonts w:asciiTheme="minorHAnsi" w:hAnsiTheme="minorHAnsi" w:cstheme="minorHAnsi"/>
          <w:color w:val="auto"/>
          <w:sz w:val="28"/>
          <w:szCs w:val="28"/>
        </w:rPr>
      </w:pPr>
    </w:p>
    <w:p w14:paraId="2FA48A1C" w14:textId="77777777" w:rsidR="00450CF4" w:rsidRPr="00614767" w:rsidRDefault="00FC089F" w:rsidP="00077360">
      <w:pPr>
        <w:spacing w:before="0" w:after="0" w:line="240" w:lineRule="auto"/>
        <w:ind w:left="0"/>
        <w:rPr>
          <w:rStyle w:val="A14"/>
          <w:rFonts w:asciiTheme="minorHAnsi" w:hAnsiTheme="minorHAnsi" w:cstheme="minorHAnsi"/>
          <w:color w:val="auto"/>
          <w:sz w:val="28"/>
          <w:szCs w:val="28"/>
        </w:rPr>
      </w:pPr>
      <w:r w:rsidRPr="00614767">
        <w:rPr>
          <w:rFonts w:asciiTheme="minorHAnsi" w:hAnsiTheme="minorHAnsi"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AB7136F" wp14:editId="0C71803D">
                <wp:simplePos x="0" y="0"/>
                <wp:positionH relativeFrom="column">
                  <wp:posOffset>-2097339</wp:posOffset>
                </wp:positionH>
                <wp:positionV relativeFrom="paragraph">
                  <wp:posOffset>432348</wp:posOffset>
                </wp:positionV>
                <wp:extent cx="1666875" cy="971550"/>
                <wp:effectExtent l="0" t="0" r="28575" b="1905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875" cy="971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2C6F6A" w14:textId="77777777" w:rsidR="00077360" w:rsidRDefault="00077360">
                            <w:pPr>
                              <w:ind w:left="0"/>
                            </w:pPr>
                            <w:r>
                              <w:t xml:space="preserve">Here you can see the settings being used in spraying XS-350. Note the temperature and pressure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7136F" id="Text Box 34" o:spid="_x0000_s1031" type="#_x0000_t202" style="position:absolute;margin-left:-165.15pt;margin-top:34.05pt;width:131.25pt;height:76.5pt;z-index:251744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" fillcolor="white [3201]" strokeweight=".5pt">
                <v:textbox>
                  <w:txbxContent>
                    <w:p w14:paraId="6B2C6F6A" w14:textId="77777777" w:rsidR="00077360" w:rsidRDefault="00077360">
                      <w:pPr>
                        <w:ind w:left="0"/>
                      </w:pPr>
                      <w:r>
                        <w:t xml:space="preserve">Here you can see the settings being used in spraying XS-350. Note the temperature and pressure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Style w:val="A14"/>
          <w:rFonts w:asciiTheme="minorHAnsi" w:hAnsiTheme="minorHAnsi" w:cstheme="minorHAnsi"/>
          <w:color w:val="auto"/>
          <w:sz w:val="28"/>
          <w:szCs w:val="28"/>
        </w:rPr>
        <w:t>Even though</w:t>
      </w:r>
      <w:r w:rsidR="00450CF4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077360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hot coatings </w:t>
      </w:r>
      <w:r w:rsidR="00450CF4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harden </w:t>
      </w:r>
      <w:r>
        <w:rPr>
          <w:rStyle w:val="A14"/>
          <w:rFonts w:asciiTheme="minorHAnsi" w:hAnsiTheme="minorHAnsi" w:cstheme="minorHAnsi"/>
          <w:color w:val="auto"/>
          <w:sz w:val="28"/>
          <w:szCs w:val="28"/>
        </w:rPr>
        <w:t>in seconds</w:t>
      </w:r>
      <w:r w:rsidR="00450CF4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, allow 2</w:t>
      </w:r>
      <w:r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to </w:t>
      </w:r>
      <w:r w:rsidR="00450CF4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3 minutes for </w:t>
      </w:r>
      <w:r>
        <w:rPr>
          <w:rStyle w:val="A14"/>
          <w:rFonts w:asciiTheme="minorHAnsi" w:hAnsiTheme="minorHAnsi" w:cstheme="minorHAnsi"/>
          <w:color w:val="auto"/>
          <w:sz w:val="28"/>
          <w:szCs w:val="28"/>
        </w:rPr>
        <w:t>the coating</w:t>
      </w:r>
      <w:r w:rsidR="00450CF4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to </w:t>
      </w:r>
      <w:r w:rsidR="004F7F55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cool down and dry up </w:t>
      </w:r>
      <w:r>
        <w:rPr>
          <w:rStyle w:val="A14"/>
          <w:rFonts w:asciiTheme="minorHAnsi" w:hAnsiTheme="minorHAnsi" w:cstheme="minorHAnsi"/>
          <w:color w:val="auto"/>
          <w:sz w:val="28"/>
          <w:szCs w:val="28"/>
        </w:rPr>
        <w:t>entirely</w:t>
      </w:r>
      <w:r w:rsidR="004F7F55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before touching </w:t>
      </w:r>
      <w:r>
        <w:rPr>
          <w:rStyle w:val="A14"/>
          <w:rFonts w:asciiTheme="minorHAnsi" w:hAnsiTheme="minorHAnsi" w:cstheme="minorHAnsi"/>
          <w:color w:val="auto"/>
          <w:sz w:val="28"/>
          <w:szCs w:val="28"/>
        </w:rPr>
        <w:t>or</w:t>
      </w:r>
      <w:r w:rsidR="004F7F55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moving the model. </w:t>
      </w:r>
    </w:p>
    <w:p w14:paraId="565332CE" w14:textId="77777777" w:rsidR="007E35B4" w:rsidRPr="00614767" w:rsidRDefault="007E35B4" w:rsidP="00FC089F">
      <w:pPr>
        <w:spacing w:before="0" w:after="0" w:line="240" w:lineRule="auto"/>
        <w:ind w:left="0"/>
        <w:rPr>
          <w:rStyle w:val="A14"/>
          <w:rFonts w:asciiTheme="minorHAnsi" w:hAnsiTheme="minorHAnsi" w:cstheme="minorHAnsi"/>
          <w:color w:val="auto"/>
          <w:sz w:val="28"/>
          <w:szCs w:val="28"/>
        </w:rPr>
      </w:pPr>
    </w:p>
    <w:p w14:paraId="50D0F27C" w14:textId="77777777" w:rsidR="00FC089F" w:rsidRDefault="00FC089F">
      <w:pPr>
        <w:spacing w:before="0" w:after="160"/>
        <w:ind w:left="0"/>
        <w:rPr>
          <w:rStyle w:val="A14"/>
          <w:rFonts w:asciiTheme="minorHAnsi" w:hAnsiTheme="minorHAnsi" w:cstheme="minorHAnsi"/>
          <w:b/>
          <w:bCs/>
          <w:color w:val="FF6699"/>
          <w:sz w:val="28"/>
          <w:szCs w:val="28"/>
        </w:rPr>
      </w:pPr>
      <w:r>
        <w:rPr>
          <w:rStyle w:val="A14"/>
          <w:rFonts w:asciiTheme="minorHAnsi" w:hAnsiTheme="minorHAnsi" w:cstheme="minorHAnsi"/>
          <w:b/>
          <w:bCs/>
          <w:color w:val="FF6699"/>
          <w:sz w:val="28"/>
          <w:szCs w:val="28"/>
        </w:rPr>
        <w:br w:type="page"/>
      </w:r>
    </w:p>
    <w:p w14:paraId="7AF35D3A" w14:textId="77777777" w:rsidR="007E35B4" w:rsidRPr="00614767" w:rsidRDefault="004B2466" w:rsidP="004B2466">
      <w:pPr>
        <w:spacing w:before="0" w:after="0" w:line="240" w:lineRule="auto"/>
        <w:ind w:left="0"/>
        <w:rPr>
          <w:rStyle w:val="A14"/>
          <w:rFonts w:asciiTheme="minorHAnsi" w:hAnsiTheme="minorHAnsi" w:cstheme="minorHAnsi"/>
          <w:b/>
          <w:bCs/>
          <w:color w:val="FF6699"/>
          <w:sz w:val="28"/>
          <w:szCs w:val="28"/>
        </w:rPr>
      </w:pPr>
      <w:r w:rsidRPr="00614767">
        <w:rPr>
          <w:rStyle w:val="A14"/>
          <w:rFonts w:asciiTheme="minorHAnsi" w:hAnsiTheme="minorHAnsi" w:cstheme="minorHAnsi"/>
          <w:b/>
          <w:bCs/>
          <w:color w:val="FF6699"/>
          <w:sz w:val="28"/>
          <w:szCs w:val="28"/>
        </w:rPr>
        <w:lastRenderedPageBreak/>
        <w:t>Examples of spray</w:t>
      </w:r>
      <w:r w:rsidR="00614767">
        <w:rPr>
          <w:rStyle w:val="A14"/>
          <w:rFonts w:asciiTheme="minorHAnsi" w:hAnsiTheme="minorHAnsi" w:cstheme="minorHAnsi"/>
          <w:b/>
          <w:bCs/>
          <w:color w:val="FF6699"/>
          <w:sz w:val="28"/>
          <w:szCs w:val="28"/>
        </w:rPr>
        <w:t xml:space="preserve">ing </w:t>
      </w:r>
    </w:p>
    <w:p w14:paraId="654C86A2" w14:textId="5BB44005" w:rsidR="007E35B4" w:rsidRPr="00614767" w:rsidDel="00C610B5" w:rsidRDefault="00C610B5" w:rsidP="00450CF4">
      <w:pPr>
        <w:spacing w:before="0" w:after="0" w:line="240" w:lineRule="auto"/>
        <w:ind w:left="0"/>
        <w:rPr>
          <w:del w:id="349" w:author="david goldhar" w:date="2018-08-31T12:18:00Z"/>
          <w:rFonts w:asciiTheme="minorHAnsi" w:hAnsiTheme="minorHAnsi" w:cstheme="minorHAnsi"/>
          <w:sz w:val="28"/>
          <w:szCs w:val="28"/>
        </w:rPr>
      </w:pPr>
      <w:ins w:id="350" w:author="david goldhar" w:date="2018-08-31T12:18:00Z">
        <w:r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In</w:t>
        </w:r>
      </w:ins>
      <w:del w:id="351" w:author="david goldhar" w:date="2018-08-31T12:18:00Z">
        <w:r w:rsidR="00FC089F" w:rsidDel="00C610B5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>At</w:delText>
        </w:r>
      </w:del>
      <w:r w:rsidR="00FC089F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this section we will review</w:t>
      </w:r>
      <w:r w:rsidR="00614767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</w:t>
      </w:r>
      <w:ins w:id="352" w:author="david goldhar" w:date="2018-08-31T12:18:00Z">
        <w:r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some </w:t>
        </w:r>
      </w:ins>
      <w:r w:rsidR="00614767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projects, one </w:t>
      </w:r>
      <w:r w:rsidR="00FC089F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>usi</w:t>
      </w:r>
      <w:r w:rsidR="00FC089F">
        <w:rPr>
          <w:rStyle w:val="A14"/>
          <w:rFonts w:asciiTheme="minorHAnsi" w:hAnsiTheme="minorHAnsi" w:cstheme="minorHAnsi"/>
          <w:color w:val="auto"/>
          <w:sz w:val="28"/>
          <w:szCs w:val="28"/>
        </w:rPr>
        <w:t>ng</w:t>
      </w:r>
      <w:r w:rsidR="00614767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FC089F">
        <w:rPr>
          <w:rStyle w:val="A14"/>
          <w:rFonts w:asciiTheme="minorHAnsi" w:hAnsiTheme="minorHAnsi" w:cstheme="minorHAnsi"/>
          <w:color w:val="auto"/>
          <w:sz w:val="28"/>
          <w:szCs w:val="28"/>
        </w:rPr>
        <w:t>H</w:t>
      </w:r>
      <w:r w:rsidR="00614767" w:rsidRPr="00614767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ot </w:t>
      </w:r>
      <w:r w:rsidR="00614767" w:rsidRPr="00614767">
        <w:rPr>
          <w:rFonts w:asciiTheme="minorHAnsi" w:hAnsiTheme="minorHAnsi" w:cstheme="minorHAnsi"/>
          <w:sz w:val="28"/>
          <w:szCs w:val="28"/>
        </w:rPr>
        <w:t>Polyurethane</w:t>
      </w:r>
      <w:r w:rsidR="00FC089F">
        <w:rPr>
          <w:rFonts w:asciiTheme="minorHAnsi" w:hAnsiTheme="minorHAnsi" w:cstheme="minorHAnsi"/>
          <w:sz w:val="28"/>
          <w:szCs w:val="28"/>
        </w:rPr>
        <w:t xml:space="preserve">, </w:t>
      </w:r>
      <w:r w:rsidR="00614767" w:rsidRPr="00614767">
        <w:rPr>
          <w:rFonts w:asciiTheme="minorHAnsi" w:hAnsiTheme="minorHAnsi" w:cstheme="minorHAnsi"/>
          <w:sz w:val="28"/>
          <w:szCs w:val="28"/>
        </w:rPr>
        <w:t>pigmented with grey UV protecting paint</w:t>
      </w:r>
      <w:r w:rsidR="00FC089F">
        <w:rPr>
          <w:rFonts w:asciiTheme="minorHAnsi" w:hAnsiTheme="minorHAnsi" w:cstheme="minorHAnsi"/>
          <w:sz w:val="28"/>
          <w:szCs w:val="28"/>
        </w:rPr>
        <w:t xml:space="preserve">, </w:t>
      </w:r>
    </w:p>
    <w:p w14:paraId="43D5EBC3" w14:textId="77777777" w:rsidR="00614767" w:rsidRPr="00614767" w:rsidRDefault="00FC089F">
      <w:pPr>
        <w:spacing w:before="0" w:after="0" w:line="240" w:lineRule="auto"/>
        <w:ind w:left="0"/>
        <w:rPr>
          <w:rStyle w:val="A14"/>
          <w:rFonts w:asciiTheme="minorHAnsi" w:hAnsiTheme="minorHAnsi" w:cstheme="minorHAnsi"/>
          <w:color w:val="auto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and the </w:t>
      </w:r>
      <w:r w:rsidR="00614767" w:rsidRPr="00614767">
        <w:rPr>
          <w:rFonts w:asciiTheme="minorHAnsi" w:hAnsiTheme="minorHAnsi" w:cstheme="minorHAnsi"/>
          <w:sz w:val="28"/>
          <w:szCs w:val="28"/>
        </w:rPr>
        <w:t>o</w:t>
      </w:r>
      <w:r>
        <w:rPr>
          <w:rFonts w:asciiTheme="minorHAnsi" w:hAnsiTheme="minorHAnsi" w:cstheme="minorHAnsi"/>
          <w:sz w:val="28"/>
          <w:szCs w:val="28"/>
        </w:rPr>
        <w:t>th</w:t>
      </w:r>
      <w:r w:rsidR="00614767" w:rsidRPr="00614767">
        <w:rPr>
          <w:rFonts w:asciiTheme="minorHAnsi" w:hAnsiTheme="minorHAnsi" w:cstheme="minorHAnsi"/>
          <w:sz w:val="28"/>
          <w:szCs w:val="28"/>
        </w:rPr>
        <w:t xml:space="preserve">er </w:t>
      </w:r>
      <w:r>
        <w:rPr>
          <w:rFonts w:asciiTheme="minorHAnsi" w:hAnsiTheme="minorHAnsi" w:cstheme="minorHAnsi"/>
          <w:sz w:val="28"/>
          <w:szCs w:val="28"/>
        </w:rPr>
        <w:t>using H</w:t>
      </w:r>
      <w:r w:rsidR="00614767" w:rsidRPr="00614767">
        <w:rPr>
          <w:rFonts w:asciiTheme="minorHAnsi" w:hAnsiTheme="minorHAnsi" w:cstheme="minorHAnsi"/>
          <w:sz w:val="28"/>
          <w:szCs w:val="28"/>
        </w:rPr>
        <w:t xml:space="preserve">ot </w:t>
      </w:r>
      <w:r>
        <w:rPr>
          <w:rFonts w:asciiTheme="minorHAnsi" w:hAnsiTheme="minorHAnsi" w:cstheme="minorHAnsi"/>
          <w:sz w:val="28"/>
          <w:szCs w:val="28"/>
        </w:rPr>
        <w:t>P</w:t>
      </w:r>
      <w:r w:rsidR="00614767" w:rsidRPr="00614767">
        <w:rPr>
          <w:rFonts w:asciiTheme="minorHAnsi" w:hAnsiTheme="minorHAnsi" w:cstheme="minorHAnsi"/>
          <w:sz w:val="28"/>
          <w:szCs w:val="28"/>
        </w:rPr>
        <w:t>olyuria</w:t>
      </w:r>
      <w:r>
        <w:rPr>
          <w:rFonts w:asciiTheme="minorHAnsi" w:hAnsiTheme="minorHAnsi" w:cstheme="minorHAnsi"/>
          <w:sz w:val="28"/>
          <w:szCs w:val="28"/>
        </w:rPr>
        <w:t xml:space="preserve">, </w:t>
      </w:r>
      <w:r w:rsidR="00614767" w:rsidRPr="00614767">
        <w:rPr>
          <w:rFonts w:asciiTheme="minorHAnsi" w:hAnsiTheme="minorHAnsi" w:cstheme="minorHAnsi"/>
          <w:sz w:val="28"/>
          <w:szCs w:val="28"/>
        </w:rPr>
        <w:t>pigmented with black paint</w:t>
      </w:r>
      <w:r>
        <w:rPr>
          <w:rFonts w:asciiTheme="minorHAnsi" w:hAnsiTheme="minorHAnsi" w:cstheme="minorHAnsi"/>
          <w:sz w:val="28"/>
          <w:szCs w:val="28"/>
        </w:rPr>
        <w:t xml:space="preserve">. </w:t>
      </w:r>
    </w:p>
    <w:p w14:paraId="00C27BCC" w14:textId="77777777" w:rsidR="007E35B4" w:rsidRPr="00614767" w:rsidRDefault="00614767" w:rsidP="00450CF4">
      <w:pPr>
        <w:spacing w:before="0" w:after="0" w:line="240" w:lineRule="auto"/>
        <w:ind w:left="0"/>
        <w:rPr>
          <w:rStyle w:val="A14"/>
          <w:rFonts w:asciiTheme="minorHAnsi" w:hAnsiTheme="minorHAnsi" w:cstheme="minorHAnsi"/>
          <w:color w:val="auto"/>
          <w:sz w:val="28"/>
          <w:szCs w:val="28"/>
        </w:rPr>
      </w:pPr>
      <w:r>
        <w:rPr>
          <w:rFonts w:ascii="DINPro-Regular" w:hAnsi="DINPro-Regular"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95161BF" wp14:editId="421FE86E">
                <wp:simplePos x="0" y="0"/>
                <wp:positionH relativeFrom="column">
                  <wp:posOffset>-1913255</wp:posOffset>
                </wp:positionH>
                <wp:positionV relativeFrom="paragraph">
                  <wp:posOffset>302895</wp:posOffset>
                </wp:positionV>
                <wp:extent cx="2249170" cy="2143760"/>
                <wp:effectExtent l="0" t="0" r="17780" b="27940"/>
                <wp:wrapSquare wrapText="bothSides"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9170" cy="2143760"/>
                        </a:xfrm>
                        <a:prstGeom prst="rect">
                          <a:avLst/>
                        </a:prstGeom>
                        <a:blipFill dpi="0"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7BE5B" id="Rectangle 38" o:spid="_x0000_s1026" style="position:absolute;margin-left:-150.65pt;margin-top:23.85pt;width:177.1pt;height:168.8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" strokecolor="#1f3763 [1604]" strokeweight="1pt">
                <v:fill r:id="rId29" o:title="" recolor="t" rotate="t" type="frame"/>
                <w10:wrap type="square"/>
              </v:rect>
            </w:pict>
          </mc:Fallback>
        </mc:AlternateContent>
      </w:r>
    </w:p>
    <w:p w14:paraId="4014006D" w14:textId="77777777" w:rsidR="007E35B4" w:rsidRDefault="007E35B4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color w:val="auto"/>
          <w:sz w:val="24"/>
          <w:szCs w:val="24"/>
        </w:rPr>
      </w:pPr>
    </w:p>
    <w:p w14:paraId="5A611BBB" w14:textId="77777777" w:rsidR="007E35B4" w:rsidRDefault="007E35B4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color w:val="auto"/>
          <w:sz w:val="24"/>
          <w:szCs w:val="24"/>
        </w:rPr>
      </w:pPr>
    </w:p>
    <w:p w14:paraId="5A71BAD6" w14:textId="77777777" w:rsidR="007E35B4" w:rsidRDefault="007E35B4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color w:val="auto"/>
          <w:sz w:val="24"/>
          <w:szCs w:val="24"/>
        </w:rPr>
      </w:pPr>
    </w:p>
    <w:p w14:paraId="58197EC7" w14:textId="294CB0B6" w:rsidR="00E56566" w:rsidRPr="00E56566" w:rsidRDefault="00E56566" w:rsidP="00E56566">
      <w:pPr>
        <w:ind w:left="0"/>
        <w:rPr>
          <w:rFonts w:asciiTheme="minorHAnsi" w:hAnsiTheme="minorHAnsi"/>
          <w:sz w:val="28"/>
          <w:szCs w:val="28"/>
        </w:rPr>
      </w:pPr>
      <w:r w:rsidRPr="00E56566">
        <w:rPr>
          <w:rFonts w:asciiTheme="minorHAnsi" w:hAnsiTheme="minorHAnsi"/>
          <w:sz w:val="28"/>
          <w:szCs w:val="28"/>
        </w:rPr>
        <w:t xml:space="preserve">The model is fixed in place </w:t>
      </w:r>
      <w:del w:id="353" w:author="david goldhar" w:date="2018-08-31T12:20:00Z">
        <w:r w:rsidRPr="00E56566" w:rsidDel="00C610B5">
          <w:rPr>
            <w:rFonts w:asciiTheme="minorHAnsi" w:hAnsiTheme="minorHAnsi"/>
            <w:sz w:val="28"/>
            <w:szCs w:val="28"/>
          </w:rPr>
          <w:delText xml:space="preserve">in </w:delText>
        </w:r>
      </w:del>
      <w:ins w:id="354" w:author="david goldhar" w:date="2018-08-31T12:20:00Z">
        <w:r w:rsidR="00C610B5">
          <w:rPr>
            <w:rFonts w:asciiTheme="minorHAnsi" w:hAnsiTheme="minorHAnsi"/>
            <w:sz w:val="28"/>
            <w:szCs w:val="28"/>
          </w:rPr>
          <w:t xml:space="preserve">such </w:t>
        </w:r>
      </w:ins>
      <w:del w:id="355" w:author="david goldhar" w:date="2018-08-31T12:20:00Z">
        <w:r w:rsidRPr="00E56566" w:rsidDel="00C610B5">
          <w:rPr>
            <w:rFonts w:asciiTheme="minorHAnsi" w:hAnsiTheme="minorHAnsi"/>
            <w:sz w:val="28"/>
            <w:szCs w:val="28"/>
          </w:rPr>
          <w:delText xml:space="preserve">a way </w:delText>
        </w:r>
      </w:del>
      <w:r w:rsidRPr="00E56566">
        <w:rPr>
          <w:rFonts w:asciiTheme="minorHAnsi" w:hAnsiTheme="minorHAnsi"/>
          <w:sz w:val="28"/>
          <w:szCs w:val="28"/>
        </w:rPr>
        <w:t xml:space="preserve">that a person can walk around it. </w:t>
      </w:r>
      <w:ins w:id="356" w:author="david goldhar" w:date="2018-09-02T12:43:00Z">
        <w:r w:rsidR="00361F7B">
          <w:rPr>
            <w:rFonts w:asciiTheme="minorHAnsi" w:hAnsiTheme="minorHAnsi"/>
            <w:sz w:val="28"/>
            <w:szCs w:val="28"/>
          </w:rPr>
          <w:t>Note</w:t>
        </w:r>
      </w:ins>
      <w:del w:id="357" w:author="david goldhar" w:date="2018-09-02T12:43:00Z">
        <w:r w:rsidRPr="00E56566" w:rsidDel="00361F7B">
          <w:rPr>
            <w:rFonts w:asciiTheme="minorHAnsi" w:hAnsiTheme="minorHAnsi"/>
            <w:sz w:val="28"/>
            <w:szCs w:val="28"/>
          </w:rPr>
          <w:delText xml:space="preserve">All </w:delText>
        </w:r>
      </w:del>
      <w:ins w:id="358" w:author="david goldhar" w:date="2018-09-02T12:43:00Z">
        <w:r w:rsidR="00361F7B">
          <w:rPr>
            <w:rFonts w:asciiTheme="minorHAnsi" w:hAnsiTheme="minorHAnsi"/>
            <w:sz w:val="28"/>
            <w:szCs w:val="28"/>
          </w:rPr>
          <w:t xml:space="preserve"> </w:t>
        </w:r>
      </w:ins>
      <w:r w:rsidRPr="00E56566">
        <w:rPr>
          <w:rFonts w:asciiTheme="minorHAnsi" w:hAnsiTheme="minorHAnsi"/>
          <w:sz w:val="28"/>
          <w:szCs w:val="28"/>
        </w:rPr>
        <w:t xml:space="preserve">the walls </w:t>
      </w:r>
      <w:ins w:id="359" w:author="david goldhar" w:date="2018-08-31T12:20:00Z">
        <w:r w:rsidR="00C610B5">
          <w:rPr>
            <w:rFonts w:asciiTheme="minorHAnsi" w:hAnsiTheme="minorHAnsi"/>
            <w:sz w:val="28"/>
            <w:szCs w:val="28"/>
          </w:rPr>
          <w:t xml:space="preserve">and </w:t>
        </w:r>
      </w:ins>
      <w:del w:id="360" w:author="david goldhar" w:date="2018-08-31T12:20:00Z">
        <w:r w:rsidRPr="00E56566" w:rsidDel="00C610B5">
          <w:rPr>
            <w:rFonts w:asciiTheme="minorHAnsi" w:hAnsiTheme="minorHAnsi"/>
            <w:sz w:val="28"/>
            <w:szCs w:val="28"/>
          </w:rPr>
          <w:delText xml:space="preserve">&amp; </w:delText>
        </w:r>
      </w:del>
      <w:r w:rsidRPr="00E56566">
        <w:rPr>
          <w:rFonts w:asciiTheme="minorHAnsi" w:hAnsiTheme="minorHAnsi"/>
          <w:sz w:val="28"/>
          <w:szCs w:val="28"/>
        </w:rPr>
        <w:t xml:space="preserve">floor </w:t>
      </w:r>
      <w:del w:id="361" w:author="david goldhar" w:date="2018-09-02T12:43:00Z">
        <w:r w:rsidRPr="00E56566" w:rsidDel="00361F7B">
          <w:rPr>
            <w:rFonts w:asciiTheme="minorHAnsi" w:hAnsiTheme="minorHAnsi"/>
            <w:sz w:val="28"/>
            <w:szCs w:val="28"/>
          </w:rPr>
          <w:delText xml:space="preserve">are </w:delText>
        </w:r>
      </w:del>
      <w:r w:rsidRPr="00E56566">
        <w:rPr>
          <w:rFonts w:asciiTheme="minorHAnsi" w:hAnsiTheme="minorHAnsi"/>
          <w:sz w:val="28"/>
          <w:szCs w:val="28"/>
        </w:rPr>
        <w:t xml:space="preserve">covered </w:t>
      </w:r>
      <w:ins w:id="362" w:author="david goldhar" w:date="2018-08-31T12:20:00Z">
        <w:r w:rsidR="00C610B5">
          <w:rPr>
            <w:rFonts w:asciiTheme="minorHAnsi" w:hAnsiTheme="minorHAnsi"/>
            <w:sz w:val="28"/>
            <w:szCs w:val="28"/>
          </w:rPr>
          <w:t>with</w:t>
        </w:r>
      </w:ins>
      <w:del w:id="363" w:author="david goldhar" w:date="2018-08-31T12:20:00Z">
        <w:r w:rsidRPr="00E56566" w:rsidDel="00C610B5">
          <w:rPr>
            <w:rFonts w:asciiTheme="minorHAnsi" w:hAnsiTheme="minorHAnsi"/>
            <w:sz w:val="28"/>
            <w:szCs w:val="28"/>
          </w:rPr>
          <w:delText xml:space="preserve">in </w:delText>
        </w:r>
      </w:del>
      <w:ins w:id="364" w:author="david goldhar" w:date="2018-08-31T12:20:00Z">
        <w:r w:rsidR="00C610B5">
          <w:rPr>
            <w:rFonts w:asciiTheme="minorHAnsi" w:hAnsiTheme="minorHAnsi"/>
            <w:sz w:val="28"/>
            <w:szCs w:val="28"/>
          </w:rPr>
          <w:t xml:space="preserve"> </w:t>
        </w:r>
      </w:ins>
      <w:r w:rsidRPr="00E56566">
        <w:rPr>
          <w:rStyle w:val="A14"/>
          <w:rFonts w:asciiTheme="minorHAnsi" w:hAnsiTheme="minorHAnsi" w:cstheme="minorHAnsi"/>
          <w:color w:val="auto"/>
          <w:sz w:val="28"/>
          <w:szCs w:val="28"/>
        </w:rPr>
        <w:t>disposable plastic sheet</w:t>
      </w:r>
      <w:ins w:id="365" w:author="david goldhar" w:date="2018-08-31T12:21:00Z">
        <w:r w:rsidR="00C610B5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s</w:t>
        </w:r>
      </w:ins>
      <w:r w:rsidRPr="00E56566">
        <w:rPr>
          <w:rStyle w:val="A14"/>
          <w:rFonts w:asciiTheme="minorHAnsi" w:hAnsiTheme="minorHAnsi" w:cstheme="minorHAnsi"/>
          <w:color w:val="auto"/>
          <w:sz w:val="28"/>
          <w:szCs w:val="28"/>
        </w:rPr>
        <w:t>.</w:t>
      </w:r>
    </w:p>
    <w:p w14:paraId="65218CBB" w14:textId="77777777" w:rsidR="007E35B4" w:rsidRDefault="007E35B4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color w:val="auto"/>
          <w:sz w:val="24"/>
          <w:szCs w:val="24"/>
        </w:rPr>
      </w:pPr>
    </w:p>
    <w:p w14:paraId="5320C61D" w14:textId="77777777" w:rsidR="007E35B4" w:rsidRDefault="007E35B4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color w:val="auto"/>
          <w:sz w:val="24"/>
          <w:szCs w:val="24"/>
        </w:rPr>
      </w:pPr>
    </w:p>
    <w:p w14:paraId="2B5D1AC2" w14:textId="77777777" w:rsidR="007E35B4" w:rsidRDefault="007E35B4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color w:val="auto"/>
          <w:sz w:val="24"/>
          <w:szCs w:val="24"/>
        </w:rPr>
      </w:pPr>
    </w:p>
    <w:p w14:paraId="2DD83E3F" w14:textId="77777777" w:rsidR="007E35B4" w:rsidRDefault="007E35B4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color w:val="auto"/>
          <w:sz w:val="24"/>
          <w:szCs w:val="24"/>
        </w:rPr>
      </w:pPr>
    </w:p>
    <w:p w14:paraId="5BD8D273" w14:textId="77777777" w:rsidR="007E35B4" w:rsidRDefault="00E56566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color w:val="auto"/>
          <w:sz w:val="24"/>
          <w:szCs w:val="24"/>
        </w:rPr>
      </w:pPr>
      <w:r>
        <w:rPr>
          <w:rFonts w:ascii="DINPro-Regular" w:hAnsi="DINPro-Regular"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D248A2B" wp14:editId="5DD57507">
                <wp:simplePos x="0" y="0"/>
                <wp:positionH relativeFrom="column">
                  <wp:posOffset>-1892300</wp:posOffset>
                </wp:positionH>
                <wp:positionV relativeFrom="paragraph">
                  <wp:posOffset>209550</wp:posOffset>
                </wp:positionV>
                <wp:extent cx="2249170" cy="1901825"/>
                <wp:effectExtent l="0" t="0" r="17780" b="22225"/>
                <wp:wrapSquare wrapText="bothSides"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9170" cy="1901825"/>
                        </a:xfrm>
                        <a:prstGeom prst="rect">
                          <a:avLst/>
                        </a:prstGeom>
                        <a:blipFill dpi="0"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AB60D" id="Rectangle 41" o:spid="_x0000_s1026" style="position:absolute;margin-left:-149pt;margin-top:16.5pt;width:177.1pt;height:149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" strokecolor="#1f3763 [1604]" strokeweight="1pt">
                <v:fill r:id="rId31" o:title="" recolor="t" rotate="t" type="frame"/>
                <w10:wrap type="square"/>
              </v:rect>
            </w:pict>
          </mc:Fallback>
        </mc:AlternateContent>
      </w:r>
    </w:p>
    <w:p w14:paraId="280E5E45" w14:textId="77777777" w:rsidR="007E35B4" w:rsidRDefault="007E35B4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color w:val="auto"/>
          <w:sz w:val="24"/>
          <w:szCs w:val="24"/>
        </w:rPr>
      </w:pPr>
    </w:p>
    <w:p w14:paraId="4A434466" w14:textId="77777777" w:rsidR="007E35B4" w:rsidRDefault="007E35B4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color w:val="auto"/>
          <w:sz w:val="24"/>
          <w:szCs w:val="24"/>
        </w:rPr>
      </w:pPr>
    </w:p>
    <w:p w14:paraId="11A3D3E6" w14:textId="77777777" w:rsidR="007E35B4" w:rsidRDefault="007E35B4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color w:val="auto"/>
          <w:sz w:val="24"/>
          <w:szCs w:val="24"/>
        </w:rPr>
      </w:pPr>
    </w:p>
    <w:p w14:paraId="5504E609" w14:textId="77777777" w:rsidR="007E35B4" w:rsidRDefault="007E35B4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color w:val="auto"/>
          <w:sz w:val="24"/>
          <w:szCs w:val="24"/>
        </w:rPr>
      </w:pPr>
    </w:p>
    <w:p w14:paraId="37F9CC0D" w14:textId="6ED748E5" w:rsidR="00E56566" w:rsidRPr="00E56566" w:rsidRDefault="00E56566" w:rsidP="00E56566">
      <w:pPr>
        <w:ind w:left="0"/>
        <w:rPr>
          <w:rFonts w:asciiTheme="minorHAnsi" w:hAnsiTheme="minorHAnsi" w:cstheme="minorHAnsi"/>
          <w:sz w:val="28"/>
          <w:szCs w:val="28"/>
        </w:rPr>
      </w:pPr>
      <w:r w:rsidRPr="00E56566">
        <w:rPr>
          <w:rFonts w:asciiTheme="minorHAnsi" w:hAnsiTheme="minorHAnsi" w:cstheme="minorHAnsi"/>
          <w:sz w:val="28"/>
          <w:szCs w:val="28"/>
        </w:rPr>
        <w:t>It is important to spray from a variety of angles</w:t>
      </w:r>
      <w:r>
        <w:rPr>
          <w:rFonts w:asciiTheme="minorHAnsi" w:hAnsiTheme="minorHAnsi" w:cstheme="minorHAnsi"/>
          <w:sz w:val="28"/>
          <w:szCs w:val="28"/>
        </w:rPr>
        <w:t xml:space="preserve">. </w:t>
      </w:r>
      <w:r w:rsidRPr="00E56566">
        <w:rPr>
          <w:rFonts w:asciiTheme="minorHAnsi" w:hAnsiTheme="minorHAnsi" w:cstheme="minorHAnsi"/>
          <w:sz w:val="28"/>
          <w:szCs w:val="28"/>
        </w:rPr>
        <w:t xml:space="preserve">Note that all the people </w:t>
      </w:r>
      <w:ins w:id="366" w:author="david goldhar" w:date="2018-08-31T12:21:00Z">
        <w:r w:rsidR="00C610B5">
          <w:rPr>
            <w:rFonts w:asciiTheme="minorHAnsi" w:hAnsiTheme="minorHAnsi" w:cstheme="minorHAnsi"/>
            <w:sz w:val="28"/>
            <w:szCs w:val="28"/>
          </w:rPr>
          <w:t xml:space="preserve">are </w:t>
        </w:r>
      </w:ins>
      <w:r w:rsidRPr="00E56566">
        <w:rPr>
          <w:rFonts w:asciiTheme="minorHAnsi" w:hAnsiTheme="minorHAnsi" w:cstheme="minorHAnsi"/>
          <w:sz w:val="28"/>
          <w:szCs w:val="28"/>
        </w:rPr>
        <w:t>wear</w:t>
      </w:r>
      <w:ins w:id="367" w:author="david goldhar" w:date="2018-08-31T12:21:00Z">
        <w:r w:rsidR="00C610B5">
          <w:rPr>
            <w:rFonts w:asciiTheme="minorHAnsi" w:hAnsiTheme="minorHAnsi" w:cstheme="minorHAnsi"/>
            <w:sz w:val="28"/>
            <w:szCs w:val="28"/>
          </w:rPr>
          <w:t>ing</w:t>
        </w:r>
      </w:ins>
      <w:r w:rsidRPr="00E56566">
        <w:rPr>
          <w:rFonts w:asciiTheme="minorHAnsi" w:hAnsiTheme="minorHAnsi" w:cstheme="minorHAnsi"/>
          <w:sz w:val="28"/>
          <w:szCs w:val="28"/>
        </w:rPr>
        <w:t xml:space="preserve"> full protective gear.</w:t>
      </w:r>
    </w:p>
    <w:p w14:paraId="0515CDF7" w14:textId="77777777" w:rsidR="007E35B4" w:rsidRPr="00E56566" w:rsidRDefault="007E35B4" w:rsidP="00450CF4">
      <w:pPr>
        <w:spacing w:before="0" w:after="0" w:line="240" w:lineRule="auto"/>
        <w:ind w:left="0"/>
        <w:rPr>
          <w:rStyle w:val="A14"/>
          <w:rFonts w:asciiTheme="minorHAnsi" w:hAnsiTheme="minorHAnsi" w:cstheme="minorHAnsi"/>
          <w:color w:val="auto"/>
          <w:sz w:val="32"/>
          <w:szCs w:val="32"/>
        </w:rPr>
      </w:pPr>
    </w:p>
    <w:p w14:paraId="308B3BE5" w14:textId="77777777" w:rsidR="007E35B4" w:rsidRDefault="007E35B4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color w:val="auto"/>
          <w:sz w:val="24"/>
          <w:szCs w:val="24"/>
        </w:rPr>
      </w:pPr>
    </w:p>
    <w:p w14:paraId="68859EC0" w14:textId="77777777" w:rsidR="007E35B4" w:rsidRDefault="00E56566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color w:val="auto"/>
          <w:sz w:val="24"/>
          <w:szCs w:val="24"/>
        </w:rPr>
      </w:pPr>
      <w:r>
        <w:rPr>
          <w:rFonts w:ascii="DINPro-Regular" w:hAnsi="DINPro-Regular" w:cstheme="minorHAns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0F76C7A" wp14:editId="0F09637C">
                <wp:simplePos x="0" y="0"/>
                <wp:positionH relativeFrom="column">
                  <wp:posOffset>-1881352</wp:posOffset>
                </wp:positionH>
                <wp:positionV relativeFrom="paragraph">
                  <wp:posOffset>253168</wp:posOffset>
                </wp:positionV>
                <wp:extent cx="2819400" cy="2499360"/>
                <wp:effectExtent l="0" t="0" r="19050" b="15240"/>
                <wp:wrapSquare wrapText="bothSides"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2499360"/>
                        </a:xfrm>
                        <a:prstGeom prst="rect">
                          <a:avLst/>
                        </a:prstGeom>
                        <a:blipFill dpi="0"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3C18A" id="Rectangle 42" o:spid="_x0000_s1026" style="position:absolute;margin-left:-148.15pt;margin-top:19.95pt;width:222pt;height:196.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" strokecolor="#1f3763 [1604]" strokeweight="1pt">
                <v:fill r:id="rId33" o:title="" recolor="t" rotate="t" type="frame"/>
                <w10:wrap type="square"/>
              </v:rect>
            </w:pict>
          </mc:Fallback>
        </mc:AlternateContent>
      </w:r>
    </w:p>
    <w:p w14:paraId="69280E6E" w14:textId="77777777" w:rsidR="004F7F55" w:rsidRDefault="004F7F55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color w:val="auto"/>
          <w:sz w:val="24"/>
          <w:szCs w:val="24"/>
        </w:rPr>
      </w:pPr>
    </w:p>
    <w:p w14:paraId="40BE7444" w14:textId="77777777" w:rsidR="004F7F55" w:rsidRDefault="004F7F55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color w:val="auto"/>
          <w:sz w:val="24"/>
          <w:szCs w:val="24"/>
        </w:rPr>
      </w:pPr>
    </w:p>
    <w:p w14:paraId="657F3A87" w14:textId="0F178179" w:rsidR="004F7F55" w:rsidRPr="002D7A9C" w:rsidRDefault="00E56566" w:rsidP="002D7A9C">
      <w:pPr>
        <w:ind w:left="0"/>
        <w:rPr>
          <w:rStyle w:val="A14"/>
          <w:rFonts w:asciiTheme="minorHAnsi" w:hAnsiTheme="minorHAnsi" w:cstheme="minorHAnsi"/>
          <w:color w:val="auto"/>
          <w:sz w:val="28"/>
          <w:szCs w:val="28"/>
        </w:rPr>
      </w:pPr>
      <w:r w:rsidRPr="00E56566">
        <w:rPr>
          <w:rFonts w:asciiTheme="minorHAnsi" w:hAnsiTheme="minorHAnsi" w:cstheme="minorHAnsi"/>
          <w:sz w:val="28"/>
          <w:szCs w:val="28"/>
        </w:rPr>
        <w:t>After the main spraying, we flipped the model to reach especially difficult places. Plan the spraying sequence in advance.</w:t>
      </w:r>
      <w:r w:rsidR="002D7A9C">
        <w:rPr>
          <w:rFonts w:asciiTheme="minorHAnsi" w:hAnsiTheme="minorHAnsi" w:cstheme="minorHAnsi"/>
          <w:sz w:val="28"/>
          <w:szCs w:val="28"/>
        </w:rPr>
        <w:t xml:space="preserve"> </w:t>
      </w:r>
      <w:r w:rsidRPr="00E56566">
        <w:rPr>
          <w:rFonts w:asciiTheme="minorHAnsi" w:hAnsiTheme="minorHAnsi" w:cstheme="minorHAnsi"/>
          <w:sz w:val="28"/>
          <w:szCs w:val="28"/>
        </w:rPr>
        <w:t>Notice the spray on the wall</w:t>
      </w:r>
      <w:ins w:id="368" w:author="david goldhar" w:date="2018-08-31T12:21:00Z">
        <w:r w:rsidR="00C610B5">
          <w:rPr>
            <w:rFonts w:asciiTheme="minorHAnsi" w:hAnsiTheme="minorHAnsi" w:cstheme="minorHAnsi"/>
            <w:sz w:val="28"/>
            <w:szCs w:val="28"/>
          </w:rPr>
          <w:t>,</w:t>
        </w:r>
      </w:ins>
      <w:r w:rsidRPr="00E56566">
        <w:rPr>
          <w:rFonts w:asciiTheme="minorHAnsi" w:hAnsiTheme="minorHAnsi" w:cstheme="minorHAnsi"/>
          <w:sz w:val="28"/>
          <w:szCs w:val="28"/>
        </w:rPr>
        <w:t xml:space="preserve"> done to </w:t>
      </w:r>
      <w:ins w:id="369" w:author="david goldhar" w:date="2018-08-31T12:21:00Z">
        <w:r w:rsidR="00C610B5">
          <w:rPr>
            <w:rFonts w:asciiTheme="minorHAnsi" w:hAnsiTheme="minorHAnsi" w:cstheme="minorHAnsi"/>
            <w:sz w:val="28"/>
            <w:szCs w:val="28"/>
          </w:rPr>
          <w:t>test</w:t>
        </w:r>
      </w:ins>
      <w:del w:id="370" w:author="david goldhar" w:date="2018-08-31T12:22:00Z">
        <w:r w:rsidRPr="00E56566" w:rsidDel="00C610B5">
          <w:rPr>
            <w:rFonts w:asciiTheme="minorHAnsi" w:hAnsiTheme="minorHAnsi" w:cstheme="minorHAnsi"/>
            <w:sz w:val="28"/>
            <w:szCs w:val="28"/>
          </w:rPr>
          <w:delText>examine</w:delText>
        </w:r>
      </w:del>
      <w:r w:rsidRPr="00E56566">
        <w:rPr>
          <w:rFonts w:asciiTheme="minorHAnsi" w:hAnsiTheme="minorHAnsi" w:cstheme="minorHAnsi"/>
          <w:sz w:val="28"/>
          <w:szCs w:val="28"/>
        </w:rPr>
        <w:t xml:space="preserve"> the material and pressures before spraying the </w:t>
      </w:r>
      <w:ins w:id="371" w:author="david goldhar" w:date="2018-08-31T12:22:00Z">
        <w:r w:rsidR="00C610B5">
          <w:rPr>
            <w:rFonts w:asciiTheme="minorHAnsi" w:hAnsiTheme="minorHAnsi" w:cstheme="minorHAnsi"/>
            <w:sz w:val="28"/>
            <w:szCs w:val="28"/>
          </w:rPr>
          <w:t xml:space="preserve">actual </w:t>
        </w:r>
      </w:ins>
      <w:r w:rsidRPr="00E56566">
        <w:rPr>
          <w:rFonts w:asciiTheme="minorHAnsi" w:hAnsiTheme="minorHAnsi" w:cstheme="minorHAnsi"/>
          <w:sz w:val="28"/>
          <w:szCs w:val="28"/>
        </w:rPr>
        <w:t>model.</w:t>
      </w:r>
    </w:p>
    <w:p w14:paraId="5CF54779" w14:textId="77777777" w:rsidR="004F7F55" w:rsidRDefault="004F7F55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color w:val="auto"/>
          <w:sz w:val="24"/>
          <w:szCs w:val="24"/>
        </w:rPr>
      </w:pPr>
    </w:p>
    <w:p w14:paraId="48C3E584" w14:textId="77777777" w:rsidR="004F7F55" w:rsidRDefault="004F7F55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color w:val="auto"/>
          <w:sz w:val="24"/>
          <w:szCs w:val="24"/>
        </w:rPr>
      </w:pPr>
    </w:p>
    <w:p w14:paraId="1E48DCC3" w14:textId="77777777" w:rsidR="004F7F55" w:rsidRDefault="004F7F55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color w:val="auto"/>
          <w:sz w:val="24"/>
          <w:szCs w:val="24"/>
        </w:rPr>
      </w:pPr>
    </w:p>
    <w:p w14:paraId="6C49D637" w14:textId="77777777" w:rsidR="002D7A9C" w:rsidRDefault="00BF0890" w:rsidP="002D7A9C">
      <w:pPr>
        <w:ind w:left="0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763A3362" wp14:editId="31D21E4E">
            <wp:simplePos x="0" y="0"/>
            <wp:positionH relativeFrom="margin">
              <wp:posOffset>-94615</wp:posOffset>
            </wp:positionH>
            <wp:positionV relativeFrom="paragraph">
              <wp:posOffset>179705</wp:posOffset>
            </wp:positionV>
            <wp:extent cx="2209165" cy="2266950"/>
            <wp:effectExtent l="0" t="0" r="635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27" b="12520"/>
                    <a:stretch/>
                  </pic:blipFill>
                  <pic:spPr bwMode="auto">
                    <a:xfrm>
                      <a:off x="0" y="0"/>
                      <a:ext cx="2209165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64E158CC" wp14:editId="3418685F">
            <wp:simplePos x="0" y="0"/>
            <wp:positionH relativeFrom="column">
              <wp:posOffset>-2167890</wp:posOffset>
            </wp:positionH>
            <wp:positionV relativeFrom="paragraph">
              <wp:posOffset>175698</wp:posOffset>
            </wp:positionV>
            <wp:extent cx="1906270" cy="2266950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27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ABF0B7" w14:textId="73B25FC7" w:rsidR="00E56566" w:rsidRPr="00E56566" w:rsidRDefault="00E56566" w:rsidP="002D7A9C">
      <w:pPr>
        <w:ind w:left="0"/>
        <w:rPr>
          <w:rFonts w:asciiTheme="minorHAnsi" w:hAnsiTheme="minorHAnsi" w:cstheme="minorHAnsi"/>
          <w:sz w:val="28"/>
          <w:szCs w:val="28"/>
        </w:rPr>
      </w:pPr>
      <w:r w:rsidRPr="00E56566">
        <w:rPr>
          <w:rFonts w:asciiTheme="minorHAnsi" w:hAnsiTheme="minorHAnsi" w:cstheme="minorHAnsi"/>
          <w:sz w:val="28"/>
          <w:szCs w:val="28"/>
        </w:rPr>
        <w:t xml:space="preserve">If a single large model is sprayed in parts the </w:t>
      </w:r>
      <w:del w:id="372" w:author="david goldhar" w:date="2018-08-31T12:22:00Z">
        <w:r w:rsidRPr="00E56566" w:rsidDel="00152318">
          <w:rPr>
            <w:rFonts w:asciiTheme="minorHAnsi" w:hAnsiTheme="minorHAnsi" w:cstheme="minorHAnsi"/>
            <w:sz w:val="28"/>
            <w:szCs w:val="28"/>
          </w:rPr>
          <w:delText xml:space="preserve">connection </w:delText>
        </w:r>
      </w:del>
      <w:ins w:id="373" w:author="david goldhar" w:date="2018-08-31T12:22:00Z">
        <w:r w:rsidR="00152318">
          <w:rPr>
            <w:rFonts w:asciiTheme="minorHAnsi" w:hAnsiTheme="minorHAnsi" w:cstheme="minorHAnsi"/>
            <w:sz w:val="28"/>
            <w:szCs w:val="28"/>
          </w:rPr>
          <w:t>seam</w:t>
        </w:r>
        <w:r w:rsidR="00152318" w:rsidRPr="00E56566">
          <w:rPr>
            <w:rFonts w:asciiTheme="minorHAnsi" w:hAnsiTheme="minorHAnsi" w:cstheme="minorHAnsi"/>
            <w:sz w:val="28"/>
            <w:szCs w:val="28"/>
          </w:rPr>
          <w:t xml:space="preserve"> </w:t>
        </w:r>
      </w:ins>
      <w:r>
        <w:rPr>
          <w:rFonts w:asciiTheme="minorHAnsi" w:hAnsiTheme="minorHAnsi" w:cstheme="minorHAnsi"/>
          <w:sz w:val="28"/>
          <w:szCs w:val="28"/>
        </w:rPr>
        <w:t>areas</w:t>
      </w:r>
      <w:r w:rsidRPr="00E56566">
        <w:rPr>
          <w:rFonts w:asciiTheme="minorHAnsi" w:hAnsiTheme="minorHAnsi" w:cstheme="minorHAnsi"/>
          <w:sz w:val="28"/>
          <w:szCs w:val="28"/>
        </w:rPr>
        <w:t xml:space="preserve">, which </w:t>
      </w:r>
      <w:ins w:id="374" w:author="david goldhar" w:date="2018-09-02T12:43:00Z">
        <w:r w:rsidR="00361F7B">
          <w:rPr>
            <w:rFonts w:asciiTheme="minorHAnsi" w:hAnsiTheme="minorHAnsi" w:cstheme="minorHAnsi"/>
            <w:sz w:val="28"/>
            <w:szCs w:val="28"/>
          </w:rPr>
          <w:t>sh</w:t>
        </w:r>
      </w:ins>
      <w:ins w:id="375" w:author="david goldhar" w:date="2018-09-02T12:44:00Z">
        <w:r w:rsidR="00361F7B">
          <w:rPr>
            <w:rFonts w:asciiTheme="minorHAnsi" w:hAnsiTheme="minorHAnsi" w:cstheme="minorHAnsi"/>
            <w:sz w:val="28"/>
            <w:szCs w:val="28"/>
          </w:rPr>
          <w:t xml:space="preserve">ould align </w:t>
        </w:r>
      </w:ins>
      <w:del w:id="376" w:author="david goldhar" w:date="2018-09-02T12:44:00Z">
        <w:r w:rsidRPr="00E56566" w:rsidDel="00361F7B">
          <w:rPr>
            <w:rFonts w:asciiTheme="minorHAnsi" w:hAnsiTheme="minorHAnsi" w:cstheme="minorHAnsi"/>
            <w:sz w:val="28"/>
            <w:szCs w:val="28"/>
          </w:rPr>
          <w:delText xml:space="preserve">must </w:delText>
        </w:r>
      </w:del>
      <w:r w:rsidRPr="00E56566">
        <w:rPr>
          <w:rFonts w:asciiTheme="minorHAnsi" w:hAnsiTheme="minorHAnsi" w:cstheme="minorHAnsi"/>
          <w:sz w:val="28"/>
          <w:szCs w:val="28"/>
        </w:rPr>
        <w:t>precisely</w:t>
      </w:r>
      <w:del w:id="377" w:author="david goldhar" w:date="2018-09-02T12:44:00Z">
        <w:r w:rsidRPr="00E56566" w:rsidDel="00361F7B">
          <w:rPr>
            <w:rFonts w:asciiTheme="minorHAnsi" w:hAnsiTheme="minorHAnsi" w:cstheme="minorHAnsi"/>
            <w:sz w:val="28"/>
            <w:szCs w:val="28"/>
          </w:rPr>
          <w:delText xml:space="preserve"> match</w:delText>
        </w:r>
      </w:del>
      <w:r w:rsidRPr="00E56566">
        <w:rPr>
          <w:rFonts w:asciiTheme="minorHAnsi" w:hAnsiTheme="minorHAnsi" w:cstheme="minorHAnsi"/>
          <w:sz w:val="28"/>
          <w:szCs w:val="28"/>
        </w:rPr>
        <w:t xml:space="preserve">, </w:t>
      </w:r>
      <w:r w:rsidR="00BF0890">
        <w:rPr>
          <w:rFonts w:asciiTheme="minorHAnsi" w:hAnsiTheme="minorHAnsi" w:cstheme="minorHAnsi"/>
          <w:sz w:val="28"/>
          <w:szCs w:val="28"/>
        </w:rPr>
        <w:t>should be</w:t>
      </w:r>
      <w:r w:rsidRPr="00E56566">
        <w:rPr>
          <w:rFonts w:asciiTheme="minorHAnsi" w:hAnsiTheme="minorHAnsi" w:cstheme="minorHAnsi"/>
          <w:sz w:val="28"/>
          <w:szCs w:val="28"/>
        </w:rPr>
        <w:t xml:space="preserve"> </w:t>
      </w:r>
      <w:del w:id="378" w:author="david goldhar" w:date="2018-09-02T12:44:00Z">
        <w:r w:rsidRPr="00E56566" w:rsidDel="00361F7B">
          <w:rPr>
            <w:rFonts w:asciiTheme="minorHAnsi" w:hAnsiTheme="minorHAnsi" w:cstheme="minorHAnsi"/>
            <w:sz w:val="28"/>
            <w:szCs w:val="28"/>
          </w:rPr>
          <w:delText xml:space="preserve">blocked </w:delText>
        </w:r>
      </w:del>
      <w:ins w:id="379" w:author="david goldhar" w:date="2018-09-02T12:44:00Z">
        <w:r w:rsidR="00361F7B">
          <w:rPr>
            <w:rFonts w:asciiTheme="minorHAnsi" w:hAnsiTheme="minorHAnsi" w:cstheme="minorHAnsi"/>
            <w:sz w:val="28"/>
            <w:szCs w:val="28"/>
          </w:rPr>
          <w:t xml:space="preserve">masked </w:t>
        </w:r>
      </w:ins>
      <w:bookmarkStart w:id="380" w:name="_GoBack"/>
      <w:bookmarkEnd w:id="380"/>
      <w:r w:rsidRPr="00E56566">
        <w:rPr>
          <w:rFonts w:asciiTheme="minorHAnsi" w:hAnsiTheme="minorHAnsi" w:cstheme="minorHAnsi"/>
          <w:sz w:val="28"/>
          <w:szCs w:val="28"/>
        </w:rPr>
        <w:t xml:space="preserve">with tape to prevent </w:t>
      </w:r>
      <w:del w:id="381" w:author="david goldhar" w:date="2018-08-31T12:22:00Z">
        <w:r w:rsidRPr="00E56566" w:rsidDel="00C610B5">
          <w:rPr>
            <w:rFonts w:asciiTheme="minorHAnsi" w:hAnsiTheme="minorHAnsi" w:cstheme="minorHAnsi"/>
            <w:sz w:val="28"/>
            <w:szCs w:val="28"/>
          </w:rPr>
          <w:delText xml:space="preserve">from </w:delText>
        </w:r>
      </w:del>
      <w:r w:rsidRPr="00E56566">
        <w:rPr>
          <w:rFonts w:asciiTheme="minorHAnsi" w:hAnsiTheme="minorHAnsi" w:cstheme="minorHAnsi"/>
          <w:sz w:val="28"/>
          <w:szCs w:val="28"/>
        </w:rPr>
        <w:t xml:space="preserve">spray </w:t>
      </w:r>
      <w:ins w:id="382" w:author="david goldhar" w:date="2018-08-31T12:22:00Z">
        <w:r w:rsidR="00C610B5">
          <w:rPr>
            <w:rFonts w:asciiTheme="minorHAnsi" w:hAnsiTheme="minorHAnsi" w:cstheme="minorHAnsi"/>
            <w:sz w:val="28"/>
            <w:szCs w:val="28"/>
          </w:rPr>
          <w:t xml:space="preserve">from </w:t>
        </w:r>
      </w:ins>
      <w:r w:rsidRPr="00E56566">
        <w:rPr>
          <w:rFonts w:asciiTheme="minorHAnsi" w:hAnsiTheme="minorHAnsi" w:cstheme="minorHAnsi"/>
          <w:sz w:val="28"/>
          <w:szCs w:val="28"/>
        </w:rPr>
        <w:t xml:space="preserve">reaching them. </w:t>
      </w:r>
    </w:p>
    <w:p w14:paraId="4A3E9CAF" w14:textId="77777777" w:rsidR="0003490B" w:rsidRDefault="0003490B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color w:val="auto"/>
          <w:sz w:val="24"/>
          <w:szCs w:val="24"/>
        </w:rPr>
      </w:pPr>
    </w:p>
    <w:p w14:paraId="5F0DB73F" w14:textId="77777777" w:rsidR="00614767" w:rsidRDefault="00614767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2C3BC547" w14:textId="77777777" w:rsidR="00614767" w:rsidRDefault="00614767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0C0C0306" w14:textId="77777777" w:rsidR="00614767" w:rsidRDefault="00614767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43DCA292" w14:textId="77777777" w:rsidR="00246AC3" w:rsidRDefault="00BF0890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2768CB52" wp14:editId="7A4CD536">
            <wp:simplePos x="0" y="0"/>
            <wp:positionH relativeFrom="column">
              <wp:posOffset>-2164102</wp:posOffset>
            </wp:positionH>
            <wp:positionV relativeFrom="paragraph">
              <wp:posOffset>384788</wp:posOffset>
            </wp:positionV>
            <wp:extent cx="4177030" cy="2536825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58705" w14:textId="77777777" w:rsidR="00246AC3" w:rsidRDefault="00246AC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26298556" w14:textId="77777777" w:rsidR="002D7A9C" w:rsidRDefault="002D7A9C" w:rsidP="00E56566">
      <w:pPr>
        <w:ind w:left="0"/>
        <w:rPr>
          <w:rFonts w:asciiTheme="minorHAnsi" w:hAnsiTheme="minorHAnsi" w:cstheme="minorHAnsi"/>
          <w:sz w:val="28"/>
          <w:szCs w:val="28"/>
        </w:rPr>
      </w:pPr>
    </w:p>
    <w:p w14:paraId="21ED08C4" w14:textId="77777777" w:rsidR="002D7A9C" w:rsidRDefault="002D7A9C" w:rsidP="00E56566">
      <w:pPr>
        <w:ind w:left="0"/>
        <w:rPr>
          <w:rFonts w:asciiTheme="minorHAnsi" w:hAnsiTheme="minorHAnsi" w:cstheme="minorHAnsi"/>
          <w:sz w:val="28"/>
          <w:szCs w:val="28"/>
        </w:rPr>
      </w:pPr>
    </w:p>
    <w:p w14:paraId="1D760D7D" w14:textId="0B5D6207" w:rsidR="00FF2A33" w:rsidRPr="002D7A9C" w:rsidRDefault="00E56566" w:rsidP="002D7A9C">
      <w:pPr>
        <w:ind w:left="0"/>
        <w:rPr>
          <w:rStyle w:val="A14"/>
          <w:rFonts w:asciiTheme="minorHAnsi" w:hAnsiTheme="minorHAnsi" w:cstheme="minorHAnsi"/>
          <w:color w:val="auto"/>
          <w:sz w:val="28"/>
          <w:szCs w:val="28"/>
        </w:rPr>
      </w:pPr>
      <w:r w:rsidRPr="00E56566">
        <w:rPr>
          <w:rFonts w:asciiTheme="minorHAnsi" w:hAnsiTheme="minorHAnsi" w:cstheme="minorHAnsi"/>
          <w:sz w:val="28"/>
          <w:szCs w:val="28"/>
        </w:rPr>
        <w:t xml:space="preserve">Immediately after spraying, we </w:t>
      </w:r>
      <w:del w:id="383" w:author="david goldhar" w:date="2018-08-31T12:23:00Z">
        <w:r w:rsidRPr="00E56566" w:rsidDel="00152318">
          <w:rPr>
            <w:rFonts w:asciiTheme="minorHAnsi" w:hAnsiTheme="minorHAnsi" w:cstheme="minorHAnsi"/>
            <w:sz w:val="28"/>
            <w:szCs w:val="28"/>
          </w:rPr>
          <w:delText xml:space="preserve">opened </w:delText>
        </w:r>
      </w:del>
      <w:ins w:id="384" w:author="david goldhar" w:date="2018-08-31T12:23:00Z">
        <w:r w:rsidR="00152318">
          <w:rPr>
            <w:rFonts w:asciiTheme="minorHAnsi" w:hAnsiTheme="minorHAnsi" w:cstheme="minorHAnsi"/>
            <w:sz w:val="28"/>
            <w:szCs w:val="28"/>
          </w:rPr>
          <w:t>removed</w:t>
        </w:r>
        <w:r w:rsidR="00152318" w:rsidRPr="00E56566">
          <w:rPr>
            <w:rFonts w:asciiTheme="minorHAnsi" w:hAnsiTheme="minorHAnsi" w:cstheme="minorHAnsi"/>
            <w:sz w:val="28"/>
            <w:szCs w:val="28"/>
          </w:rPr>
          <w:t xml:space="preserve"> </w:t>
        </w:r>
      </w:ins>
      <w:r w:rsidRPr="00E56566">
        <w:rPr>
          <w:rFonts w:asciiTheme="minorHAnsi" w:hAnsiTheme="minorHAnsi" w:cstheme="minorHAnsi"/>
          <w:sz w:val="28"/>
          <w:szCs w:val="28"/>
        </w:rPr>
        <w:t xml:space="preserve">the tape mask. If we had waited, it would </w:t>
      </w:r>
      <w:ins w:id="385" w:author="david goldhar" w:date="2018-08-31T12:23:00Z">
        <w:r w:rsidR="00152318">
          <w:rPr>
            <w:rFonts w:asciiTheme="minorHAnsi" w:hAnsiTheme="minorHAnsi" w:cstheme="minorHAnsi"/>
            <w:sz w:val="28"/>
            <w:szCs w:val="28"/>
          </w:rPr>
          <w:t xml:space="preserve">not have been possible to </w:t>
        </w:r>
      </w:ins>
      <w:del w:id="386" w:author="david goldhar" w:date="2018-08-31T12:23:00Z">
        <w:r w:rsidRPr="00E56566" w:rsidDel="00152318">
          <w:rPr>
            <w:rFonts w:asciiTheme="minorHAnsi" w:hAnsiTheme="minorHAnsi" w:cstheme="minorHAnsi"/>
            <w:sz w:val="28"/>
            <w:szCs w:val="28"/>
          </w:rPr>
          <w:delText xml:space="preserve">never have been </w:delText>
        </w:r>
      </w:del>
      <w:r w:rsidRPr="00E56566">
        <w:rPr>
          <w:rFonts w:asciiTheme="minorHAnsi" w:hAnsiTheme="minorHAnsi" w:cstheme="minorHAnsi"/>
          <w:sz w:val="28"/>
          <w:szCs w:val="28"/>
        </w:rPr>
        <w:t xml:space="preserve">cut </w:t>
      </w:r>
      <w:ins w:id="387" w:author="david goldhar" w:date="2018-08-31T12:23:00Z">
        <w:r w:rsidR="00152318">
          <w:rPr>
            <w:rFonts w:asciiTheme="minorHAnsi" w:hAnsiTheme="minorHAnsi" w:cstheme="minorHAnsi"/>
            <w:sz w:val="28"/>
            <w:szCs w:val="28"/>
          </w:rPr>
          <w:t xml:space="preserve">it </w:t>
        </w:r>
      </w:ins>
      <w:r w:rsidRPr="00E56566">
        <w:rPr>
          <w:rFonts w:asciiTheme="minorHAnsi" w:hAnsiTheme="minorHAnsi" w:cstheme="minorHAnsi"/>
          <w:sz w:val="28"/>
          <w:szCs w:val="28"/>
        </w:rPr>
        <w:t xml:space="preserve">from the model </w:t>
      </w:r>
    </w:p>
    <w:p w14:paraId="54F0366C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1E64A80D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168FB3E5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21F5225F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5434699B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79C44A01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7A57FB60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1C538B30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4C0F66E9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05EBD483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43444D3A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2E538748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5579AD7F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3801C0E5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3651F047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709C834F" wp14:editId="3F664FEE">
            <wp:simplePos x="0" y="0"/>
            <wp:positionH relativeFrom="margin">
              <wp:posOffset>-1829435</wp:posOffset>
            </wp:positionH>
            <wp:positionV relativeFrom="paragraph">
              <wp:posOffset>6985</wp:posOffset>
            </wp:positionV>
            <wp:extent cx="2261235" cy="3249930"/>
            <wp:effectExtent l="0" t="0" r="5715" b="762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235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7B9A88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20E3F281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63DB00F3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63C0578F" w14:textId="6C85318E" w:rsidR="00682A37" w:rsidRPr="00682A37" w:rsidRDefault="00682A37" w:rsidP="00682A37">
      <w:pPr>
        <w:ind w:left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In this example</w:t>
      </w:r>
      <w:ins w:id="388" w:author="david goldhar" w:date="2018-08-31T12:23:00Z">
        <w:r w:rsidR="00152318">
          <w:rPr>
            <w:rFonts w:asciiTheme="minorHAnsi" w:hAnsiTheme="minorHAnsi" w:cstheme="minorHAnsi"/>
            <w:sz w:val="28"/>
            <w:szCs w:val="28"/>
          </w:rPr>
          <w:t>,</w:t>
        </w:r>
      </w:ins>
      <w:del w:id="389" w:author="david goldhar" w:date="2018-08-31T12:23:00Z">
        <w:r w:rsidRPr="00682A37" w:rsidDel="00152318">
          <w:rPr>
            <w:rFonts w:asciiTheme="minorHAnsi" w:hAnsiTheme="minorHAnsi" w:cstheme="minorHAnsi"/>
            <w:sz w:val="28"/>
            <w:szCs w:val="28"/>
          </w:rPr>
          <w:delText xml:space="preserve"> to</w:delText>
        </w:r>
      </w:del>
      <w:r w:rsidRPr="00682A37">
        <w:rPr>
          <w:rFonts w:asciiTheme="minorHAnsi" w:hAnsiTheme="minorHAnsi" w:cstheme="minorHAnsi"/>
          <w:sz w:val="28"/>
          <w:szCs w:val="28"/>
        </w:rPr>
        <w:t xml:space="preserve"> the model is placed on a platform</w:t>
      </w:r>
      <w:ins w:id="390" w:author="david goldhar" w:date="2018-08-31T12:23:00Z">
        <w:r w:rsidR="00152318">
          <w:rPr>
            <w:rFonts w:asciiTheme="minorHAnsi" w:hAnsiTheme="minorHAnsi" w:cstheme="minorHAnsi"/>
            <w:sz w:val="28"/>
            <w:szCs w:val="28"/>
          </w:rPr>
          <w:t>,</w:t>
        </w:r>
      </w:ins>
      <w:r w:rsidRPr="00682A37">
        <w:rPr>
          <w:rFonts w:asciiTheme="minorHAnsi" w:hAnsiTheme="minorHAnsi" w:cstheme="minorHAnsi"/>
          <w:sz w:val="28"/>
          <w:szCs w:val="28"/>
        </w:rPr>
        <w:t xml:space="preserve"> and the entire work area is covered with plastic.</w:t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r w:rsidRPr="00682A37">
        <w:rPr>
          <w:rFonts w:asciiTheme="minorHAnsi" w:hAnsiTheme="minorHAnsi" w:cstheme="minorHAnsi"/>
          <w:sz w:val="28"/>
          <w:szCs w:val="28"/>
        </w:rPr>
        <w:t>The operator is completely protected</w:t>
      </w:r>
    </w:p>
    <w:p w14:paraId="64EBF30C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4AD7F4FE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59DE81BF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4824758C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39BE4AAF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5443F8B6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4EA92F7D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4B8FB24A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62B79F97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39725479" w14:textId="77777777" w:rsidR="00FF2A33" w:rsidRDefault="00682A37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53153C65" wp14:editId="70BACDD9">
            <wp:simplePos x="0" y="0"/>
            <wp:positionH relativeFrom="column">
              <wp:posOffset>-1894161</wp:posOffset>
            </wp:positionH>
            <wp:positionV relativeFrom="paragraph">
              <wp:posOffset>230964</wp:posOffset>
            </wp:positionV>
            <wp:extent cx="2442210" cy="3495675"/>
            <wp:effectExtent l="0" t="0" r="0" b="952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1F8005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3D7F2665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51F0BDCB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1BADEB11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7A1FA83D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2B862DCA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55975B26" w14:textId="77777777" w:rsidR="00682A37" w:rsidRPr="00682A37" w:rsidRDefault="00682A37" w:rsidP="00682A37">
      <w:pPr>
        <w:ind w:left="0"/>
        <w:rPr>
          <w:rFonts w:asciiTheme="minorHAnsi" w:hAnsiTheme="minorHAnsi" w:cstheme="minorHAnsi"/>
          <w:sz w:val="28"/>
          <w:szCs w:val="28"/>
        </w:rPr>
      </w:pPr>
      <w:r w:rsidRPr="00682A37">
        <w:rPr>
          <w:rFonts w:asciiTheme="minorHAnsi" w:hAnsiTheme="minorHAnsi" w:cstheme="minorHAnsi"/>
          <w:sz w:val="28"/>
          <w:szCs w:val="28"/>
        </w:rPr>
        <w:t>Verify in advance that all sections of the model can be reached</w:t>
      </w:r>
      <w:r>
        <w:rPr>
          <w:rFonts w:asciiTheme="minorHAnsi" w:hAnsiTheme="minorHAnsi" w:cstheme="minorHAnsi"/>
          <w:sz w:val="28"/>
          <w:szCs w:val="28"/>
        </w:rPr>
        <w:t xml:space="preserve">. </w:t>
      </w:r>
    </w:p>
    <w:p w14:paraId="2A90A68F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0A52890E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1B608E0B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6235F910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4BA0B613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6F75D9E1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17348AEC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55C22EB7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1586F80D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75E6CED4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32999F7D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4A885DA5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6C7D579C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1F96DF41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79FF8385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5A658D63" w14:textId="77777777" w:rsidR="00FF2A33" w:rsidRDefault="00FF2A33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b/>
          <w:bCs/>
          <w:color w:val="FF6699"/>
          <w:sz w:val="24"/>
          <w:szCs w:val="24"/>
        </w:rPr>
      </w:pPr>
    </w:p>
    <w:p w14:paraId="04EDE36A" w14:textId="77777777" w:rsidR="00C7763D" w:rsidRPr="007045C6" w:rsidRDefault="00C7763D" w:rsidP="00450CF4">
      <w:pPr>
        <w:spacing w:before="0" w:after="0" w:line="240" w:lineRule="auto"/>
        <w:ind w:left="0"/>
        <w:rPr>
          <w:rStyle w:val="A14"/>
          <w:rFonts w:asciiTheme="minorHAnsi" w:hAnsiTheme="minorHAnsi" w:cstheme="minorHAnsi"/>
          <w:b/>
          <w:bCs/>
          <w:color w:val="auto"/>
          <w:sz w:val="28"/>
          <w:szCs w:val="28"/>
        </w:rPr>
      </w:pPr>
      <w:r w:rsidRPr="007045C6">
        <w:rPr>
          <w:rStyle w:val="A14"/>
          <w:rFonts w:asciiTheme="minorHAnsi" w:hAnsiTheme="minorHAnsi" w:cstheme="minorHAnsi"/>
          <w:b/>
          <w:bCs/>
          <w:color w:val="FF6699"/>
          <w:sz w:val="28"/>
          <w:szCs w:val="28"/>
        </w:rPr>
        <w:t>Cleanup</w:t>
      </w:r>
      <w:r w:rsidRPr="007045C6">
        <w:rPr>
          <w:rStyle w:val="A14"/>
          <w:rFonts w:asciiTheme="minorHAnsi" w:hAnsiTheme="minorHAnsi" w:cstheme="minorHAnsi"/>
          <w:b/>
          <w:bCs/>
          <w:color w:val="auto"/>
          <w:sz w:val="28"/>
          <w:szCs w:val="28"/>
        </w:rPr>
        <w:t xml:space="preserve"> </w:t>
      </w:r>
    </w:p>
    <w:p w14:paraId="353A01D2" w14:textId="54B30D32" w:rsidR="0003490B" w:rsidRPr="007045C6" w:rsidRDefault="0003490B" w:rsidP="00450CF4">
      <w:pPr>
        <w:spacing w:before="0" w:after="0" w:line="240" w:lineRule="auto"/>
        <w:ind w:left="0"/>
        <w:rPr>
          <w:rStyle w:val="A14"/>
          <w:rFonts w:asciiTheme="minorHAnsi" w:hAnsiTheme="minorHAnsi" w:cstheme="minorHAnsi"/>
          <w:color w:val="auto"/>
          <w:sz w:val="28"/>
          <w:szCs w:val="28"/>
        </w:rPr>
      </w:pPr>
      <w:r w:rsidRPr="007045C6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Tools should be scraped clean before the plastic </w:t>
      </w:r>
      <w:del w:id="391" w:author="david goldhar" w:date="2018-08-31T12:26:00Z">
        <w:r w:rsidRPr="007045C6" w:rsidDel="0015231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is </w:delText>
        </w:r>
      </w:del>
      <w:r w:rsidRPr="007045C6">
        <w:rPr>
          <w:rStyle w:val="A14"/>
          <w:rFonts w:asciiTheme="minorHAnsi" w:hAnsiTheme="minorHAnsi" w:cstheme="minorHAnsi"/>
          <w:color w:val="auto"/>
          <w:sz w:val="28"/>
          <w:szCs w:val="28"/>
        </w:rPr>
        <w:t>hard</w:t>
      </w:r>
      <w:ins w:id="392" w:author="david goldhar" w:date="2018-08-31T12:26:00Z">
        <w:r w:rsidR="0015231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e</w:t>
        </w:r>
      </w:ins>
      <w:ins w:id="393" w:author="david goldhar" w:date="2018-08-31T12:27:00Z">
        <w:r w:rsidR="0015231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ns</w:t>
        </w:r>
      </w:ins>
      <w:r w:rsidRPr="007045C6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. Denatured alcohol is a good cleaning </w:t>
      </w:r>
      <w:r w:rsidR="008D7CFC" w:rsidRPr="007045C6">
        <w:rPr>
          <w:rStyle w:val="A14"/>
          <w:rFonts w:asciiTheme="minorHAnsi" w:hAnsiTheme="minorHAnsi" w:cstheme="minorHAnsi"/>
          <w:color w:val="auto"/>
          <w:sz w:val="28"/>
          <w:szCs w:val="28"/>
        </w:rPr>
        <w:t>solvent</w:t>
      </w:r>
      <w:ins w:id="394" w:author="david goldhar" w:date="2018-08-31T12:27:00Z">
        <w:r w:rsidR="0015231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,</w:t>
        </w:r>
      </w:ins>
      <w:r w:rsidR="008D7CFC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but</w:t>
      </w:r>
      <w:r w:rsidRPr="007045C6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must be handled with extreme caution owing to its flammability and health hazards. Work surfaces can be coated with wax or </w:t>
      </w:r>
      <w:ins w:id="395" w:author="david goldhar" w:date="2018-08-31T12:27:00Z">
        <w:r w:rsidR="0015231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a </w:t>
        </w:r>
      </w:ins>
      <w:r w:rsidRPr="007045C6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release agent so that </w:t>
      </w:r>
      <w:ins w:id="396" w:author="david goldhar" w:date="2018-08-31T12:27:00Z">
        <w:r w:rsidR="0015231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the </w:t>
        </w:r>
      </w:ins>
      <w:r w:rsidRPr="007045C6">
        <w:rPr>
          <w:rStyle w:val="A14"/>
          <w:rFonts w:asciiTheme="minorHAnsi" w:hAnsiTheme="minorHAnsi" w:cstheme="minorHAnsi"/>
          <w:color w:val="auto"/>
          <w:sz w:val="28"/>
          <w:szCs w:val="28"/>
        </w:rPr>
        <w:t>cured plastic can be easily removed.</w:t>
      </w:r>
    </w:p>
    <w:p w14:paraId="0D64A47E" w14:textId="77777777" w:rsidR="0003490B" w:rsidRPr="007045C6" w:rsidRDefault="0003490B" w:rsidP="00450CF4">
      <w:pPr>
        <w:spacing w:before="0" w:after="0" w:line="240" w:lineRule="auto"/>
        <w:ind w:left="0"/>
        <w:rPr>
          <w:rStyle w:val="A14"/>
          <w:rFonts w:asciiTheme="minorHAnsi" w:hAnsiTheme="minorHAnsi" w:cstheme="minorHAnsi"/>
          <w:b/>
          <w:bCs/>
          <w:color w:val="FF6699"/>
          <w:sz w:val="28"/>
          <w:szCs w:val="28"/>
        </w:rPr>
      </w:pPr>
    </w:p>
    <w:p w14:paraId="69072906" w14:textId="77777777" w:rsidR="00F978DD" w:rsidRPr="007045C6" w:rsidRDefault="00F978DD" w:rsidP="00450CF4">
      <w:pPr>
        <w:spacing w:before="0" w:after="0" w:line="240" w:lineRule="auto"/>
        <w:ind w:left="0"/>
        <w:rPr>
          <w:rStyle w:val="A14"/>
          <w:rFonts w:asciiTheme="minorHAnsi" w:hAnsiTheme="minorHAnsi" w:cstheme="minorHAnsi"/>
          <w:b/>
          <w:bCs/>
          <w:color w:val="FF6699"/>
          <w:sz w:val="28"/>
          <w:szCs w:val="28"/>
        </w:rPr>
      </w:pPr>
      <w:r w:rsidRPr="007045C6">
        <w:rPr>
          <w:rStyle w:val="A14"/>
          <w:rFonts w:asciiTheme="minorHAnsi" w:hAnsiTheme="minorHAnsi" w:cstheme="minorHAnsi"/>
          <w:b/>
          <w:bCs/>
          <w:color w:val="FF6699"/>
          <w:sz w:val="28"/>
          <w:szCs w:val="28"/>
        </w:rPr>
        <w:t>Finishes &amp; Final touches</w:t>
      </w:r>
    </w:p>
    <w:p w14:paraId="52BDAE4F" w14:textId="77777777" w:rsidR="00BB61A3" w:rsidRDefault="00450CF4" w:rsidP="00BB61A3">
      <w:pPr>
        <w:spacing w:before="0" w:after="0" w:line="240" w:lineRule="auto"/>
        <w:ind w:left="0"/>
        <w:rPr>
          <w:rStyle w:val="A14"/>
          <w:rFonts w:asciiTheme="minorHAnsi" w:hAnsiTheme="minorHAnsi" w:cstheme="minorHAnsi"/>
          <w:color w:val="auto"/>
          <w:sz w:val="28"/>
          <w:szCs w:val="28"/>
        </w:rPr>
      </w:pPr>
      <w:r w:rsidRPr="007045C6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In general, once the object is coated with </w:t>
      </w:r>
      <w:r w:rsidR="00520D70" w:rsidRPr="007045C6">
        <w:rPr>
          <w:rStyle w:val="A14"/>
          <w:rFonts w:asciiTheme="minorHAnsi" w:hAnsiTheme="minorHAnsi" w:cstheme="minorHAnsi"/>
          <w:color w:val="auto"/>
          <w:sz w:val="28"/>
          <w:szCs w:val="28"/>
        </w:rPr>
        <w:t>hot coating</w:t>
      </w:r>
      <w:r w:rsidR="00520D70" w:rsidRPr="007045C6">
        <w:rPr>
          <w:rStyle w:val="A14"/>
          <w:rFonts w:asciiTheme="minorHAnsi" w:hAnsiTheme="minorHAnsi" w:cstheme="minorHAnsi"/>
          <w:i/>
          <w:iCs/>
          <w:color w:val="auto"/>
          <w:sz w:val="28"/>
          <w:szCs w:val="28"/>
        </w:rPr>
        <w:t xml:space="preserve"> </w:t>
      </w:r>
      <w:r w:rsidRPr="007045C6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it is </w:t>
      </w:r>
      <w:r w:rsidR="00BB61A3">
        <w:rPr>
          <w:rStyle w:val="A14"/>
          <w:rFonts w:asciiTheme="minorHAnsi" w:hAnsiTheme="minorHAnsi" w:cstheme="minorHAnsi"/>
          <w:color w:val="auto"/>
          <w:sz w:val="28"/>
          <w:szCs w:val="28"/>
        </w:rPr>
        <w:t>already</w:t>
      </w:r>
      <w:r w:rsidRPr="007045C6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a</w:t>
      </w:r>
      <w:r w:rsidR="00BB61A3">
        <w:rPr>
          <w:rStyle w:val="A14"/>
          <w:rFonts w:asciiTheme="minorHAnsi" w:hAnsiTheme="minorHAnsi" w:cstheme="minorHAnsi"/>
          <w:color w:val="auto"/>
          <w:sz w:val="28"/>
          <w:szCs w:val="28"/>
        </w:rPr>
        <w:t>n</w:t>
      </w:r>
      <w:r w:rsidRPr="007045C6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attractive finished product, </w:t>
      </w:r>
      <w:r w:rsidR="00BB61A3">
        <w:rPr>
          <w:rStyle w:val="A14"/>
          <w:rFonts w:asciiTheme="minorHAnsi" w:hAnsiTheme="minorHAnsi" w:cstheme="minorHAnsi"/>
          <w:color w:val="auto"/>
          <w:sz w:val="28"/>
          <w:szCs w:val="28"/>
        </w:rPr>
        <w:t>and ready for painting.</w:t>
      </w:r>
    </w:p>
    <w:p w14:paraId="51D4F273" w14:textId="05BC90A6" w:rsidR="00450CF4" w:rsidRPr="007045C6" w:rsidRDefault="00BB61A3" w:rsidP="00BB61A3">
      <w:pPr>
        <w:spacing w:before="0" w:after="0" w:line="240" w:lineRule="auto"/>
        <w:ind w:left="0"/>
        <w:rPr>
          <w:rStyle w:val="A14"/>
          <w:rFonts w:asciiTheme="minorHAnsi" w:hAnsiTheme="minorHAnsi" w:cstheme="minorHAnsi"/>
          <w:color w:val="auto"/>
          <w:sz w:val="28"/>
          <w:szCs w:val="28"/>
        </w:rPr>
      </w:pPr>
      <w:r>
        <w:rPr>
          <w:rStyle w:val="A14"/>
          <w:rFonts w:asciiTheme="minorHAnsi" w:hAnsiTheme="minorHAnsi" w:cstheme="minorHAnsi"/>
          <w:color w:val="auto"/>
          <w:sz w:val="28"/>
          <w:szCs w:val="28"/>
        </w:rPr>
        <w:t>If needed</w:t>
      </w:r>
      <w:r w:rsidRPr="007045C6">
        <w:rPr>
          <w:rStyle w:val="A14"/>
          <w:rFonts w:asciiTheme="minorHAnsi" w:hAnsiTheme="minorHAnsi" w:cstheme="minorHAnsi"/>
          <w:color w:val="auto"/>
          <w:sz w:val="28"/>
          <w:szCs w:val="28"/>
        </w:rPr>
        <w:t>, it</w:t>
      </w:r>
      <w:r w:rsidR="00450CF4" w:rsidRPr="007045C6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is possible to </w:t>
      </w:r>
      <w:del w:id="397" w:author="david goldhar" w:date="2018-08-31T12:28:00Z">
        <w:r w:rsidR="00450CF4" w:rsidRPr="007045C6" w:rsidDel="0015231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continue and </w:delText>
        </w:r>
      </w:del>
      <w:r w:rsidR="00450CF4" w:rsidRPr="007045C6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polish the model for </w:t>
      </w:r>
      <w:ins w:id="398" w:author="david goldhar" w:date="2018-08-31T12:28:00Z">
        <w:r w:rsidR="0015231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an</w:t>
        </w:r>
      </w:ins>
      <w:del w:id="399" w:author="david goldhar" w:date="2018-08-31T12:28:00Z">
        <w:r w:rsidDel="0015231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>ab</w:delText>
        </w:r>
      </w:del>
      <w:r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even</w:t>
      </w:r>
      <w:r w:rsidR="00450CF4" w:rsidRPr="007045C6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smooth</w:t>
      </w:r>
      <w:r>
        <w:rPr>
          <w:rStyle w:val="A14"/>
          <w:rFonts w:asciiTheme="minorHAnsi" w:hAnsiTheme="minorHAnsi" w:cstheme="minorHAnsi"/>
          <w:color w:val="auto"/>
          <w:sz w:val="28"/>
          <w:szCs w:val="28"/>
        </w:rPr>
        <w:t>er</w:t>
      </w:r>
      <w:r w:rsidR="00450CF4" w:rsidRPr="007045C6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look. </w:t>
      </w:r>
      <w:r w:rsidRPr="007045C6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Take this into account when choosing </w:t>
      </w:r>
      <w:r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the coating </w:t>
      </w:r>
      <w:r w:rsidRPr="007045C6">
        <w:rPr>
          <w:rStyle w:val="A14"/>
          <w:rFonts w:asciiTheme="minorHAnsi" w:hAnsiTheme="minorHAnsi" w:cstheme="minorHAnsi"/>
          <w:color w:val="auto"/>
          <w:sz w:val="28"/>
          <w:szCs w:val="28"/>
        </w:rPr>
        <w:t>material</w:t>
      </w:r>
      <w:r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:  </w:t>
      </w:r>
      <w:ins w:id="400" w:author="david goldhar" w:date="2018-08-31T12:28:00Z">
        <w:r w:rsidR="0015231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 xml:space="preserve">typically, </w:t>
        </w:r>
      </w:ins>
      <w:del w:id="401" w:author="david goldhar" w:date="2018-08-31T12:28:00Z">
        <w:r w:rsidDel="0015231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>usually</w:delText>
        </w:r>
        <w:r w:rsidR="007045C6" w:rsidRPr="007045C6" w:rsidDel="0015231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delText xml:space="preserve"> </w:delText>
        </w:r>
      </w:del>
      <w:r w:rsidR="007045C6" w:rsidRPr="007045C6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rigid materials can be </w:t>
      </w:r>
      <w:r w:rsidR="007045C6" w:rsidRPr="007045C6">
        <w:rPr>
          <w:rStyle w:val="A14"/>
          <w:rFonts w:asciiTheme="minorHAnsi" w:hAnsiTheme="minorHAnsi" w:cstheme="minorHAnsi"/>
          <w:color w:val="auto"/>
          <w:sz w:val="28"/>
          <w:szCs w:val="28"/>
        </w:rPr>
        <w:lastRenderedPageBreak/>
        <w:t>polished</w:t>
      </w:r>
      <w:ins w:id="402" w:author="david goldhar" w:date="2018-08-31T12:28:00Z">
        <w:r w:rsidR="00152318">
          <w:rPr>
            <w:rStyle w:val="A14"/>
            <w:rFonts w:asciiTheme="minorHAnsi" w:hAnsiTheme="minorHAnsi" w:cstheme="minorHAnsi"/>
            <w:color w:val="auto"/>
            <w:sz w:val="28"/>
            <w:szCs w:val="28"/>
          </w:rPr>
          <w:t>,</w:t>
        </w:r>
      </w:ins>
      <w:r w:rsidR="007045C6" w:rsidRPr="007045C6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while flexible materials are much harder to polish</w:t>
      </w:r>
      <w:r>
        <w:rPr>
          <w:rStyle w:val="A14"/>
          <w:rFonts w:asciiTheme="minorHAnsi" w:hAnsiTheme="minorHAnsi" w:cstheme="minorHAnsi"/>
          <w:color w:val="auto"/>
          <w:sz w:val="28"/>
          <w:szCs w:val="28"/>
        </w:rPr>
        <w:t>.</w:t>
      </w:r>
      <w:r w:rsidR="007045C6">
        <w:rPr>
          <w:rStyle w:val="A14"/>
          <w:rFonts w:asciiTheme="minorHAnsi" w:hAnsiTheme="minorHAnsi" w:cstheme="minorHAnsi"/>
          <w:color w:val="auto"/>
          <w:sz w:val="28"/>
          <w:szCs w:val="28"/>
        </w:rPr>
        <w:t xml:space="preserve"> </w:t>
      </w:r>
    </w:p>
    <w:p w14:paraId="7166193D" w14:textId="77777777" w:rsidR="00C7763D" w:rsidRDefault="00C7763D" w:rsidP="00450CF4">
      <w:pPr>
        <w:spacing w:before="0" w:after="0" w:line="240" w:lineRule="auto"/>
        <w:ind w:left="0"/>
        <w:rPr>
          <w:rStyle w:val="A14"/>
          <w:rFonts w:ascii="DINPro-Regular" w:hAnsi="DINPro-Regular" w:cstheme="minorHAnsi"/>
          <w:color w:val="auto"/>
          <w:sz w:val="24"/>
          <w:szCs w:val="24"/>
        </w:rPr>
      </w:pPr>
    </w:p>
    <w:p w14:paraId="74E335D7" w14:textId="77777777" w:rsidR="00D52E73" w:rsidRPr="00BB61A3" w:rsidRDefault="00BB61A3" w:rsidP="00BB61A3">
      <w:pPr>
        <w:spacing w:before="0" w:after="0" w:line="240" w:lineRule="auto"/>
        <w:ind w:left="0"/>
        <w:rPr>
          <w:rFonts w:ascii="DINPro-Regular" w:hAnsi="DINPro-Regular" w:cstheme="minorHAnsi"/>
          <w:sz w:val="24"/>
          <w:szCs w:val="24"/>
        </w:rPr>
      </w:pPr>
      <w:r>
        <w:rPr>
          <w:rFonts w:ascii="DINPro-Regular" w:hAnsi="DINPro-Regular" w:cstheme="minorHAnsi"/>
          <w:noProof/>
          <w:sz w:val="24"/>
          <w:szCs w:val="24"/>
        </w:rPr>
        <w:drawing>
          <wp:anchor distT="0" distB="0" distL="114300" distR="114300" simplePos="0" relativeHeight="251759616" behindDoc="0" locked="0" layoutInCell="1" allowOverlap="1" wp14:anchorId="4977F1E5" wp14:editId="1987C5F8">
            <wp:simplePos x="0" y="0"/>
            <wp:positionH relativeFrom="column">
              <wp:posOffset>0</wp:posOffset>
            </wp:positionH>
            <wp:positionV relativeFrom="paragraph">
              <wp:posOffset>177800</wp:posOffset>
            </wp:positionV>
            <wp:extent cx="2390775" cy="3717925"/>
            <wp:effectExtent l="0" t="0" r="9525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G-20180131-WA0000.jpe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52E73" w:rsidRPr="00BB61A3" w:rsidSect="00E0343C">
      <w:pgSz w:w="11906" w:h="16838" w:code="9"/>
      <w:pgMar w:top="2448" w:right="1008" w:bottom="1440" w:left="4320" w:header="864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701664" w14:textId="77777777" w:rsidR="00D42515" w:rsidRDefault="00D42515" w:rsidP="007706C9">
      <w:pPr>
        <w:spacing w:before="0" w:after="0" w:line="240" w:lineRule="auto"/>
      </w:pPr>
      <w:r>
        <w:separator/>
      </w:r>
    </w:p>
    <w:p w14:paraId="4117C302" w14:textId="77777777" w:rsidR="00D42515" w:rsidRDefault="00D42515"/>
    <w:p w14:paraId="47A104E9" w14:textId="77777777" w:rsidR="00D42515" w:rsidRDefault="00D42515"/>
  </w:endnote>
  <w:endnote w:type="continuationSeparator" w:id="0">
    <w:p w14:paraId="29933A02" w14:textId="77777777" w:rsidR="00D42515" w:rsidRDefault="00D42515" w:rsidP="007706C9">
      <w:pPr>
        <w:spacing w:before="0" w:after="0" w:line="240" w:lineRule="auto"/>
      </w:pPr>
      <w:r>
        <w:continuationSeparator/>
      </w:r>
    </w:p>
    <w:p w14:paraId="10252B4E" w14:textId="77777777" w:rsidR="00D42515" w:rsidRDefault="00D42515"/>
    <w:p w14:paraId="7CFB1B3C" w14:textId="77777777" w:rsidR="00D42515" w:rsidRDefault="00D4251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INOT">
    <w:altName w:val="Calibri"/>
    <w:panose1 w:val="00000000000000000000"/>
    <w:charset w:val="00"/>
    <w:family w:val="swiss"/>
    <w:notTrueType/>
    <w:pitch w:val="variable"/>
    <w:sig w:usb0="800000EF" w:usb1="4000A47B" w:usb2="00000000" w:usb3="00000000" w:csb0="00000001" w:csb1="00000000"/>
  </w:font>
  <w:font w:name="DINOT-Bold">
    <w:altName w:val="Calibri"/>
    <w:panose1 w:val="00000000000000000000"/>
    <w:charset w:val="00"/>
    <w:family w:val="swiss"/>
    <w:notTrueType/>
    <w:pitch w:val="variable"/>
    <w:sig w:usb0="800000EF" w:usb1="4000A47B" w:usb2="00000000" w:usb3="00000000" w:csb0="00000001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 LT Std">
    <w:altName w:val="Times New Roman"/>
    <w:charset w:val="00"/>
    <w:family w:val="auto"/>
    <w:pitch w:val="variable"/>
    <w:sig w:usb0="00000003" w:usb1="500079DB" w:usb2="00000010" w:usb3="00000000" w:csb0="00000001" w:csb1="00000000"/>
  </w:font>
  <w:font w:name="Adobe Hebrew">
    <w:panose1 w:val="00000000000000000000"/>
    <w:charset w:val="00"/>
    <w:family w:val="roman"/>
    <w:notTrueType/>
    <w:pitch w:val="variable"/>
    <w:sig w:usb0="8000086F" w:usb1="4000204A" w:usb2="00000000" w:usb3="00000000" w:csb0="00000021" w:csb1="00000000"/>
  </w:font>
  <w:font w:name="DINPro-Regular">
    <w:altName w:val="Calibri"/>
    <w:panose1 w:val="00000000000000000000"/>
    <w:charset w:val="00"/>
    <w:family w:val="modern"/>
    <w:notTrueType/>
    <w:pitch w:val="variable"/>
    <w:sig w:usb0="800002AF" w:usb1="4000206A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740478" w14:textId="77777777" w:rsidR="004F7F55" w:rsidRPr="00CB4D08" w:rsidRDefault="004F7F55" w:rsidP="00AA0EB7">
    <w:pPr>
      <w:pStyle w:val="Footer"/>
    </w:pPr>
    <w:r w:rsidRPr="00EF580A">
      <w:rPr>
        <w:rFonts w:asciiTheme="minorBidi" w:hAnsiTheme="minorBidi"/>
        <w:i/>
        <w:iCs/>
        <w:noProof/>
        <w:szCs w:val="6"/>
      </w:rPr>
      <w:drawing>
        <wp:anchor distT="0" distB="0" distL="114300" distR="114300" simplePos="0" relativeHeight="251659264" behindDoc="0" locked="0" layoutInCell="1" allowOverlap="1" wp14:anchorId="11F57479" wp14:editId="1081F1A5">
          <wp:simplePos x="0" y="0"/>
          <wp:positionH relativeFrom="column">
            <wp:posOffset>4761230</wp:posOffset>
          </wp:positionH>
          <wp:positionV relativeFrom="paragraph">
            <wp:posOffset>951230</wp:posOffset>
          </wp:positionV>
          <wp:extent cx="1099185" cy="501650"/>
          <wp:effectExtent l="0" t="0" r="5715" b="0"/>
          <wp:wrapNone/>
          <wp:docPr id="23" name="Picture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P:\Highcon\logo (2).pn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099185" cy="5016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33869A" w14:textId="77777777" w:rsidR="004F7F55" w:rsidRDefault="004F7F55" w:rsidP="00AA0EB7">
    <w:pPr>
      <w:pStyle w:val="Footer"/>
    </w:pPr>
  </w:p>
  <w:p w14:paraId="3DBFBCE7" w14:textId="77777777" w:rsidR="004F7F55" w:rsidRDefault="004F7F5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137875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F5261B" w14:textId="77777777" w:rsidR="004F7F55" w:rsidRDefault="004F7F55" w:rsidP="00E0343C">
        <w:pPr>
          <w:pStyle w:val="Footer"/>
          <w:ind w:left="0"/>
          <w:jc w:val="right"/>
        </w:pPr>
        <w:r>
          <w:rPr>
            <w:noProof/>
          </w:rPr>
          <w:drawing>
            <wp:anchor distT="0" distB="0" distL="114300" distR="114300" simplePos="0" relativeHeight="251661312" behindDoc="1" locked="0" layoutInCell="1" allowOverlap="1" wp14:anchorId="27123DAF" wp14:editId="01D51CF3">
              <wp:simplePos x="0" y="0"/>
              <wp:positionH relativeFrom="page">
                <wp:posOffset>151765</wp:posOffset>
              </wp:positionH>
              <wp:positionV relativeFrom="paragraph">
                <wp:posOffset>-256540</wp:posOffset>
              </wp:positionV>
              <wp:extent cx="6760835" cy="1006475"/>
              <wp:effectExtent l="0" t="0" r="2540" b="3175"/>
              <wp:wrapNone/>
              <wp:docPr id="27" name="Picture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header.jpg"/>
                      <pic:cNvPicPr/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90468" r="9428"/>
                      <a:stretch/>
                    </pic:blipFill>
                    <pic:spPr bwMode="auto">
                      <a:xfrm>
                        <a:off x="0" y="0"/>
                        <a:ext cx="6760835" cy="1006475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045C6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C3960D" w14:textId="77777777" w:rsidR="004F7F55" w:rsidRDefault="004F7F55" w:rsidP="00E0343C">
    <w:pPr>
      <w:pStyle w:val="Footer"/>
      <w:ind w:left="0"/>
    </w:pPr>
  </w:p>
  <w:p w14:paraId="35604C10" w14:textId="77777777" w:rsidR="004F7F55" w:rsidRDefault="004F7F5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1B2060" w14:textId="77777777" w:rsidR="00D42515" w:rsidRDefault="00D42515" w:rsidP="007706C9">
      <w:pPr>
        <w:spacing w:before="0" w:after="0" w:line="240" w:lineRule="auto"/>
      </w:pPr>
      <w:r>
        <w:separator/>
      </w:r>
    </w:p>
    <w:p w14:paraId="23B5E75B" w14:textId="77777777" w:rsidR="00D42515" w:rsidRDefault="00D42515"/>
    <w:p w14:paraId="147957CB" w14:textId="77777777" w:rsidR="00D42515" w:rsidRDefault="00D42515"/>
  </w:footnote>
  <w:footnote w:type="continuationSeparator" w:id="0">
    <w:p w14:paraId="7052FFF7" w14:textId="77777777" w:rsidR="00D42515" w:rsidRDefault="00D42515" w:rsidP="007706C9">
      <w:pPr>
        <w:spacing w:before="0" w:after="0" w:line="240" w:lineRule="auto"/>
      </w:pPr>
      <w:r>
        <w:continuationSeparator/>
      </w:r>
    </w:p>
    <w:p w14:paraId="3B329780" w14:textId="77777777" w:rsidR="00D42515" w:rsidRDefault="00D42515"/>
    <w:p w14:paraId="1EEACB37" w14:textId="77777777" w:rsidR="00D42515" w:rsidRDefault="00D4251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7AFC28" w14:textId="77777777" w:rsidR="004F7F55" w:rsidRDefault="004F7F55">
    <w:pPr>
      <w:pStyle w:val="Header"/>
    </w:pPr>
  </w:p>
  <w:p w14:paraId="4A2865A5" w14:textId="77777777" w:rsidR="004F7F55" w:rsidRDefault="004F7F5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D5F63C" w14:textId="77777777" w:rsidR="004F7F55" w:rsidRPr="00884CB0" w:rsidRDefault="004F7F55" w:rsidP="00884CB0">
    <w:pPr>
      <w:pStyle w:val="Header"/>
      <w:ind w:left="0"/>
    </w:pPr>
    <w:r>
      <w:rPr>
        <w:noProof/>
      </w:rPr>
      <w:drawing>
        <wp:anchor distT="0" distB="0" distL="114300" distR="114300" simplePos="0" relativeHeight="251662336" behindDoc="1" locked="0" layoutInCell="1" allowOverlap="1" wp14:anchorId="641FF672" wp14:editId="393E5366">
          <wp:simplePos x="0" y="0"/>
          <wp:positionH relativeFrom="page">
            <wp:align>left</wp:align>
          </wp:positionH>
          <wp:positionV relativeFrom="paragraph">
            <wp:posOffset>-548640</wp:posOffset>
          </wp:positionV>
          <wp:extent cx="7592160" cy="1333500"/>
          <wp:effectExtent l="0" t="0" r="8890" b="0"/>
          <wp:wrapNone/>
          <wp:docPr id="24" name="Picture 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3D int2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87583"/>
                  <a:stretch/>
                </pic:blipFill>
                <pic:spPr bwMode="auto">
                  <a:xfrm>
                    <a:off x="0" y="0"/>
                    <a:ext cx="7599679" cy="1334821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2F54320A" w14:textId="77777777" w:rsidR="004F7F55" w:rsidRDefault="004F7F5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487FA6"/>
    <w:multiLevelType w:val="hybridMultilevel"/>
    <w:tmpl w:val="8B12C93C"/>
    <w:lvl w:ilvl="0" w:tplc="DA0A4EFC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F855AF"/>
    <w:multiLevelType w:val="hybridMultilevel"/>
    <w:tmpl w:val="928CA3EE"/>
    <w:lvl w:ilvl="0" w:tplc="1C52E966">
      <w:start w:val="1"/>
      <w:numFmt w:val="upperLetter"/>
      <w:lvlText w:val="%1-"/>
      <w:lvlJc w:val="left"/>
      <w:pPr>
        <w:ind w:left="72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FC6292"/>
    <w:multiLevelType w:val="hybridMultilevel"/>
    <w:tmpl w:val="F956E276"/>
    <w:lvl w:ilvl="0" w:tplc="3FC27C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BF2DEB"/>
    <w:multiLevelType w:val="hybridMultilevel"/>
    <w:tmpl w:val="864C87CC"/>
    <w:lvl w:ilvl="0" w:tplc="00503A6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5D5CD8"/>
    <w:multiLevelType w:val="multilevel"/>
    <w:tmpl w:val="D26C1222"/>
    <w:lvl w:ilvl="0">
      <w:start w:val="1"/>
      <w:numFmt w:val="decimal"/>
      <w:pStyle w:val="Style4"/>
      <w:lvlText w:val="%1."/>
      <w:lvlJc w:val="left"/>
      <w:pPr>
        <w:ind w:left="1260" w:hanging="360"/>
      </w:pPr>
    </w:lvl>
    <w:lvl w:ilvl="1">
      <w:start w:val="1"/>
      <w:numFmt w:val="decimal"/>
      <w:pStyle w:val="Style3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8025560"/>
    <w:multiLevelType w:val="hybridMultilevel"/>
    <w:tmpl w:val="C428B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041605"/>
    <w:multiLevelType w:val="hybridMultilevel"/>
    <w:tmpl w:val="E17E339C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 w15:restartNumberingAfterBreak="0">
    <w:nsid w:val="471E05BE"/>
    <w:multiLevelType w:val="hybridMultilevel"/>
    <w:tmpl w:val="464419C6"/>
    <w:lvl w:ilvl="0" w:tplc="1102C3FC">
      <w:start w:val="1"/>
      <w:numFmt w:val="bullet"/>
      <w:pStyle w:val="To"/>
      <w:lvlText w:val=""/>
      <w:lvlJc w:val="left"/>
      <w:pPr>
        <w:ind w:left="1080" w:hanging="360"/>
      </w:pPr>
      <w:rPr>
        <w:rFonts w:ascii="Wingdings 3" w:hAnsi="Wingdings 3" w:hint="default"/>
        <w:color w:val="00A79D"/>
        <w:sz w:val="20"/>
      </w:rPr>
    </w:lvl>
    <w:lvl w:ilvl="1" w:tplc="5CEC33AC">
      <w:start w:val="1"/>
      <w:numFmt w:val="decimal"/>
      <w:lvlText w:val="%2"/>
      <w:lvlJc w:val="left"/>
      <w:pPr>
        <w:tabs>
          <w:tab w:val="num" w:pos="1440"/>
        </w:tabs>
        <w:ind w:left="1440" w:right="1440" w:hanging="360"/>
      </w:pPr>
      <w:rPr>
        <w:rFonts w:ascii="Arial Black" w:hAnsi="Arial Black" w:hint="default"/>
        <w:color w:val="79A72F"/>
      </w:rPr>
    </w:lvl>
    <w:lvl w:ilvl="2" w:tplc="DD9891D0" w:tentative="1">
      <w:start w:val="1"/>
      <w:numFmt w:val="lowerRoman"/>
      <w:lvlText w:val="%3."/>
      <w:lvlJc w:val="right"/>
      <w:pPr>
        <w:tabs>
          <w:tab w:val="num" w:pos="2160"/>
        </w:tabs>
        <w:ind w:left="2160" w:right="2160" w:hanging="180"/>
      </w:pPr>
    </w:lvl>
    <w:lvl w:ilvl="3" w:tplc="6C72EE00" w:tentative="1">
      <w:start w:val="1"/>
      <w:numFmt w:val="decimal"/>
      <w:lvlText w:val="%4."/>
      <w:lvlJc w:val="left"/>
      <w:pPr>
        <w:tabs>
          <w:tab w:val="num" w:pos="2880"/>
        </w:tabs>
        <w:ind w:left="2880" w:right="2880" w:hanging="360"/>
      </w:pPr>
    </w:lvl>
    <w:lvl w:ilvl="4" w:tplc="1C1469FC" w:tentative="1">
      <w:start w:val="1"/>
      <w:numFmt w:val="lowerLetter"/>
      <w:lvlText w:val="%5."/>
      <w:lvlJc w:val="left"/>
      <w:pPr>
        <w:tabs>
          <w:tab w:val="num" w:pos="3600"/>
        </w:tabs>
        <w:ind w:left="3600" w:right="3600" w:hanging="360"/>
      </w:pPr>
    </w:lvl>
    <w:lvl w:ilvl="5" w:tplc="435A1E14" w:tentative="1">
      <w:start w:val="1"/>
      <w:numFmt w:val="lowerRoman"/>
      <w:lvlText w:val="%6."/>
      <w:lvlJc w:val="right"/>
      <w:pPr>
        <w:tabs>
          <w:tab w:val="num" w:pos="4320"/>
        </w:tabs>
        <w:ind w:left="4320" w:right="4320" w:hanging="180"/>
      </w:pPr>
    </w:lvl>
    <w:lvl w:ilvl="6" w:tplc="32D0AA78" w:tentative="1">
      <w:start w:val="1"/>
      <w:numFmt w:val="decimal"/>
      <w:lvlText w:val="%7."/>
      <w:lvlJc w:val="left"/>
      <w:pPr>
        <w:tabs>
          <w:tab w:val="num" w:pos="5040"/>
        </w:tabs>
        <w:ind w:left="5040" w:right="5040" w:hanging="360"/>
      </w:pPr>
    </w:lvl>
    <w:lvl w:ilvl="7" w:tplc="33989D50" w:tentative="1">
      <w:start w:val="1"/>
      <w:numFmt w:val="lowerLetter"/>
      <w:lvlText w:val="%8."/>
      <w:lvlJc w:val="left"/>
      <w:pPr>
        <w:tabs>
          <w:tab w:val="num" w:pos="5760"/>
        </w:tabs>
        <w:ind w:left="5760" w:right="5760" w:hanging="360"/>
      </w:pPr>
    </w:lvl>
    <w:lvl w:ilvl="8" w:tplc="AFFE29CA" w:tentative="1">
      <w:start w:val="1"/>
      <w:numFmt w:val="lowerRoman"/>
      <w:lvlText w:val="%9."/>
      <w:lvlJc w:val="right"/>
      <w:pPr>
        <w:tabs>
          <w:tab w:val="num" w:pos="6480"/>
        </w:tabs>
        <w:ind w:left="6480" w:right="6480" w:hanging="180"/>
      </w:pPr>
    </w:lvl>
  </w:abstractNum>
  <w:abstractNum w:abstractNumId="8" w15:restartNumberingAfterBreak="0">
    <w:nsid w:val="48467795"/>
    <w:multiLevelType w:val="hybridMultilevel"/>
    <w:tmpl w:val="2E4213B8"/>
    <w:lvl w:ilvl="0" w:tplc="D5D62CA4">
      <w:start w:val="1"/>
      <w:numFmt w:val="bullet"/>
      <w:pStyle w:val="ckecklist"/>
      <w:lvlText w:val="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FA4E67"/>
    <w:multiLevelType w:val="hybridMultilevel"/>
    <w:tmpl w:val="EE4435EE"/>
    <w:lvl w:ilvl="0" w:tplc="41E44936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" w15:restartNumberingAfterBreak="0">
    <w:nsid w:val="52B41610"/>
    <w:multiLevelType w:val="hybridMultilevel"/>
    <w:tmpl w:val="262E17BA"/>
    <w:lvl w:ilvl="0" w:tplc="463A8622">
      <w:start w:val="1"/>
      <w:numFmt w:val="decimal"/>
      <w:pStyle w:val="a"/>
      <w:lvlText w:val="%1"/>
      <w:lvlJc w:val="left"/>
      <w:pPr>
        <w:ind w:left="1800" w:hanging="360"/>
      </w:pPr>
      <w:rPr>
        <w:rFonts w:ascii="Arial Black" w:hAnsi="Arial Black" w:cs="Arial Black" w:hint="default"/>
        <w:color w:val="2F5496" w:themeColor="accent1" w:themeShade="BF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5AC166EC"/>
    <w:multiLevelType w:val="hybridMultilevel"/>
    <w:tmpl w:val="52B0BFD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5B1501A6"/>
    <w:multiLevelType w:val="hybridMultilevel"/>
    <w:tmpl w:val="BC9A0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913F45"/>
    <w:multiLevelType w:val="multilevel"/>
    <w:tmpl w:val="46E650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fdd"/>
      <w:lvlText w:val="%1.%2."/>
      <w:lvlJc w:val="left"/>
      <w:pPr>
        <w:ind w:left="61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E550169"/>
    <w:multiLevelType w:val="hybridMultilevel"/>
    <w:tmpl w:val="001EC660"/>
    <w:lvl w:ilvl="0" w:tplc="D8A2448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78A94541"/>
    <w:multiLevelType w:val="hybridMultilevel"/>
    <w:tmpl w:val="0DEEC128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6" w15:restartNumberingAfterBreak="0">
    <w:nsid w:val="79852541"/>
    <w:multiLevelType w:val="multilevel"/>
    <w:tmpl w:val="5AA876A8"/>
    <w:lvl w:ilvl="0">
      <w:start w:val="1"/>
      <w:numFmt w:val="decimal"/>
      <w:pStyle w:val="a0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pStyle w:val="a1"/>
      <w:lvlText w:val="%1.%2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 w15:restartNumberingAfterBreak="0">
    <w:nsid w:val="7F897491"/>
    <w:multiLevelType w:val="multilevel"/>
    <w:tmpl w:val="2B326D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Style1"/>
      <w:lvlText w:val="%1.%2."/>
      <w:lvlJc w:val="left"/>
      <w:pPr>
        <w:ind w:left="792" w:hanging="432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Style2"/>
      <w:lvlText w:val="%1.%2.%3."/>
      <w:lvlJc w:val="left"/>
      <w:pPr>
        <w:ind w:left="504" w:hanging="504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6"/>
  </w:num>
  <w:num w:numId="2">
    <w:abstractNumId w:val="17"/>
  </w:num>
  <w:num w:numId="3">
    <w:abstractNumId w:val="13"/>
  </w:num>
  <w:num w:numId="4">
    <w:abstractNumId w:val="4"/>
  </w:num>
  <w:num w:numId="5">
    <w:abstractNumId w:val="7"/>
  </w:num>
  <w:num w:numId="6">
    <w:abstractNumId w:val="10"/>
  </w:num>
  <w:num w:numId="7">
    <w:abstractNumId w:val="8"/>
  </w:num>
  <w:num w:numId="8">
    <w:abstractNumId w:val="6"/>
  </w:num>
  <w:num w:numId="9">
    <w:abstractNumId w:val="11"/>
  </w:num>
  <w:num w:numId="10">
    <w:abstractNumId w:val="14"/>
  </w:num>
  <w:num w:numId="11">
    <w:abstractNumId w:val="9"/>
  </w:num>
  <w:num w:numId="12">
    <w:abstractNumId w:val="5"/>
  </w:num>
  <w:num w:numId="13">
    <w:abstractNumId w:val="15"/>
  </w:num>
  <w:num w:numId="14">
    <w:abstractNumId w:val="12"/>
  </w:num>
  <w:num w:numId="15">
    <w:abstractNumId w:val="1"/>
  </w:num>
  <w:num w:numId="16">
    <w:abstractNumId w:val="0"/>
  </w:num>
  <w:num w:numId="17">
    <w:abstractNumId w:val="3"/>
  </w:num>
  <w:num w:numId="18">
    <w:abstractNumId w:val="2"/>
  </w:num>
  <w:numIdMacAtCleanup w:val="14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david goldhar">
    <w15:presenceInfo w15:providerId="Windows Live" w15:userId="b540f4f04d78d6d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trackRevision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31E4"/>
    <w:rsid w:val="000007D8"/>
    <w:rsid w:val="000017FF"/>
    <w:rsid w:val="00001F8B"/>
    <w:rsid w:val="000022FC"/>
    <w:rsid w:val="0000299A"/>
    <w:rsid w:val="000031CF"/>
    <w:rsid w:val="000041AA"/>
    <w:rsid w:val="00006C6F"/>
    <w:rsid w:val="000112DB"/>
    <w:rsid w:val="00011ED5"/>
    <w:rsid w:val="00020EF5"/>
    <w:rsid w:val="00024865"/>
    <w:rsid w:val="00025E3B"/>
    <w:rsid w:val="00027F2E"/>
    <w:rsid w:val="000308F6"/>
    <w:rsid w:val="0003490B"/>
    <w:rsid w:val="00036887"/>
    <w:rsid w:val="000370B7"/>
    <w:rsid w:val="00043E64"/>
    <w:rsid w:val="00045DE5"/>
    <w:rsid w:val="000546BE"/>
    <w:rsid w:val="000560FD"/>
    <w:rsid w:val="00063766"/>
    <w:rsid w:val="00075218"/>
    <w:rsid w:val="00077360"/>
    <w:rsid w:val="000778FC"/>
    <w:rsid w:val="00084929"/>
    <w:rsid w:val="00084D82"/>
    <w:rsid w:val="000900E3"/>
    <w:rsid w:val="0009634D"/>
    <w:rsid w:val="000A1574"/>
    <w:rsid w:val="000A2F8D"/>
    <w:rsid w:val="000C50BA"/>
    <w:rsid w:val="000D2000"/>
    <w:rsid w:val="000D4547"/>
    <w:rsid w:val="000E72B9"/>
    <w:rsid w:val="00101BA4"/>
    <w:rsid w:val="0010221B"/>
    <w:rsid w:val="00106CCA"/>
    <w:rsid w:val="00115E21"/>
    <w:rsid w:val="0012145F"/>
    <w:rsid w:val="00121469"/>
    <w:rsid w:val="00123372"/>
    <w:rsid w:val="001259A9"/>
    <w:rsid w:val="00130D03"/>
    <w:rsid w:val="00133F0A"/>
    <w:rsid w:val="00134589"/>
    <w:rsid w:val="00134E46"/>
    <w:rsid w:val="00134F53"/>
    <w:rsid w:val="0013785D"/>
    <w:rsid w:val="0014274B"/>
    <w:rsid w:val="00144459"/>
    <w:rsid w:val="00144997"/>
    <w:rsid w:val="00147FC9"/>
    <w:rsid w:val="00151EBB"/>
    <w:rsid w:val="00152318"/>
    <w:rsid w:val="001570C6"/>
    <w:rsid w:val="00163921"/>
    <w:rsid w:val="00164DDC"/>
    <w:rsid w:val="00175AEF"/>
    <w:rsid w:val="00180494"/>
    <w:rsid w:val="00181FB8"/>
    <w:rsid w:val="0018212B"/>
    <w:rsid w:val="00185A40"/>
    <w:rsid w:val="001916B7"/>
    <w:rsid w:val="00192EC6"/>
    <w:rsid w:val="00193B4C"/>
    <w:rsid w:val="00197059"/>
    <w:rsid w:val="001A0225"/>
    <w:rsid w:val="001B011A"/>
    <w:rsid w:val="001B2C6D"/>
    <w:rsid w:val="001B7903"/>
    <w:rsid w:val="001C1848"/>
    <w:rsid w:val="001C6652"/>
    <w:rsid w:val="001D1519"/>
    <w:rsid w:val="001D1559"/>
    <w:rsid w:val="001D6412"/>
    <w:rsid w:val="001D75E2"/>
    <w:rsid w:val="001E3F43"/>
    <w:rsid w:val="001E6D31"/>
    <w:rsid w:val="001F1A1F"/>
    <w:rsid w:val="001F3E18"/>
    <w:rsid w:val="002044D7"/>
    <w:rsid w:val="0020679C"/>
    <w:rsid w:val="00207D8E"/>
    <w:rsid w:val="00210690"/>
    <w:rsid w:val="0021328C"/>
    <w:rsid w:val="002132DE"/>
    <w:rsid w:val="0021675A"/>
    <w:rsid w:val="00217DF1"/>
    <w:rsid w:val="00222946"/>
    <w:rsid w:val="00245AF3"/>
    <w:rsid w:val="00246AC3"/>
    <w:rsid w:val="002509AD"/>
    <w:rsid w:val="00250D64"/>
    <w:rsid w:val="002516B0"/>
    <w:rsid w:val="0025473B"/>
    <w:rsid w:val="00254820"/>
    <w:rsid w:val="00254CA4"/>
    <w:rsid w:val="00254F16"/>
    <w:rsid w:val="00255CA4"/>
    <w:rsid w:val="00262EDF"/>
    <w:rsid w:val="00270DEB"/>
    <w:rsid w:val="00274829"/>
    <w:rsid w:val="00274AE3"/>
    <w:rsid w:val="00284CA2"/>
    <w:rsid w:val="00292EA8"/>
    <w:rsid w:val="002A0B76"/>
    <w:rsid w:val="002A423B"/>
    <w:rsid w:val="002B10EF"/>
    <w:rsid w:val="002B2F65"/>
    <w:rsid w:val="002B54DC"/>
    <w:rsid w:val="002B74EA"/>
    <w:rsid w:val="002B7798"/>
    <w:rsid w:val="002C4A1C"/>
    <w:rsid w:val="002D50D1"/>
    <w:rsid w:val="002D550C"/>
    <w:rsid w:val="002D7A9C"/>
    <w:rsid w:val="002D7F2A"/>
    <w:rsid w:val="002E1570"/>
    <w:rsid w:val="002E2F4C"/>
    <w:rsid w:val="002E7118"/>
    <w:rsid w:val="002F7955"/>
    <w:rsid w:val="00303638"/>
    <w:rsid w:val="00305C61"/>
    <w:rsid w:val="00306035"/>
    <w:rsid w:val="00306D4F"/>
    <w:rsid w:val="003124B0"/>
    <w:rsid w:val="00317BA4"/>
    <w:rsid w:val="003218EC"/>
    <w:rsid w:val="00321970"/>
    <w:rsid w:val="0032361F"/>
    <w:rsid w:val="003242DD"/>
    <w:rsid w:val="003267FE"/>
    <w:rsid w:val="00326A5C"/>
    <w:rsid w:val="00326DB1"/>
    <w:rsid w:val="0033361F"/>
    <w:rsid w:val="0033678F"/>
    <w:rsid w:val="00340781"/>
    <w:rsid w:val="00345FCA"/>
    <w:rsid w:val="0035396B"/>
    <w:rsid w:val="00355B60"/>
    <w:rsid w:val="00361F7B"/>
    <w:rsid w:val="00363EFC"/>
    <w:rsid w:val="00372875"/>
    <w:rsid w:val="00376969"/>
    <w:rsid w:val="00376ED5"/>
    <w:rsid w:val="00385176"/>
    <w:rsid w:val="003A3696"/>
    <w:rsid w:val="003A6E72"/>
    <w:rsid w:val="003B1569"/>
    <w:rsid w:val="003B3966"/>
    <w:rsid w:val="003B3F3B"/>
    <w:rsid w:val="003B5315"/>
    <w:rsid w:val="003D4D37"/>
    <w:rsid w:val="003E1B4D"/>
    <w:rsid w:val="003E362F"/>
    <w:rsid w:val="003E4E1D"/>
    <w:rsid w:val="003E502C"/>
    <w:rsid w:val="003F1883"/>
    <w:rsid w:val="00414753"/>
    <w:rsid w:val="00434E0D"/>
    <w:rsid w:val="00444E67"/>
    <w:rsid w:val="00445F57"/>
    <w:rsid w:val="00450CF4"/>
    <w:rsid w:val="0046489A"/>
    <w:rsid w:val="00466FBA"/>
    <w:rsid w:val="00485E9A"/>
    <w:rsid w:val="00490E59"/>
    <w:rsid w:val="00495421"/>
    <w:rsid w:val="00497129"/>
    <w:rsid w:val="004A7A9A"/>
    <w:rsid w:val="004B2466"/>
    <w:rsid w:val="004B5E49"/>
    <w:rsid w:val="004C12E3"/>
    <w:rsid w:val="004C2121"/>
    <w:rsid w:val="004C50F0"/>
    <w:rsid w:val="004C55BB"/>
    <w:rsid w:val="004D3F30"/>
    <w:rsid w:val="004E7973"/>
    <w:rsid w:val="004F0D7F"/>
    <w:rsid w:val="004F7F55"/>
    <w:rsid w:val="00503308"/>
    <w:rsid w:val="0050696A"/>
    <w:rsid w:val="00510A5C"/>
    <w:rsid w:val="00517089"/>
    <w:rsid w:val="005177E0"/>
    <w:rsid w:val="00520D70"/>
    <w:rsid w:val="0052166B"/>
    <w:rsid w:val="00523D3E"/>
    <w:rsid w:val="00547896"/>
    <w:rsid w:val="00550150"/>
    <w:rsid w:val="0055308C"/>
    <w:rsid w:val="00556D16"/>
    <w:rsid w:val="00565F1B"/>
    <w:rsid w:val="00571532"/>
    <w:rsid w:val="0057242E"/>
    <w:rsid w:val="00575876"/>
    <w:rsid w:val="005763AE"/>
    <w:rsid w:val="00576C59"/>
    <w:rsid w:val="00585E77"/>
    <w:rsid w:val="0058636F"/>
    <w:rsid w:val="00587A8C"/>
    <w:rsid w:val="00594B58"/>
    <w:rsid w:val="00596C3F"/>
    <w:rsid w:val="005A2B87"/>
    <w:rsid w:val="005A6966"/>
    <w:rsid w:val="005B6B98"/>
    <w:rsid w:val="005C3F1A"/>
    <w:rsid w:val="005C597F"/>
    <w:rsid w:val="005C6AA2"/>
    <w:rsid w:val="005D5AB9"/>
    <w:rsid w:val="005D608A"/>
    <w:rsid w:val="005D7A09"/>
    <w:rsid w:val="005E0B20"/>
    <w:rsid w:val="005E2C92"/>
    <w:rsid w:val="005E5EF1"/>
    <w:rsid w:val="005F6786"/>
    <w:rsid w:val="00601ED7"/>
    <w:rsid w:val="00604C68"/>
    <w:rsid w:val="006077A3"/>
    <w:rsid w:val="00614406"/>
    <w:rsid w:val="00614767"/>
    <w:rsid w:val="00614BD2"/>
    <w:rsid w:val="006152B6"/>
    <w:rsid w:val="00616800"/>
    <w:rsid w:val="00617660"/>
    <w:rsid w:val="006224FE"/>
    <w:rsid w:val="006377C4"/>
    <w:rsid w:val="00646598"/>
    <w:rsid w:val="006508DC"/>
    <w:rsid w:val="00651CF7"/>
    <w:rsid w:val="00665CD6"/>
    <w:rsid w:val="0067073B"/>
    <w:rsid w:val="00673D76"/>
    <w:rsid w:val="0067616E"/>
    <w:rsid w:val="00682A37"/>
    <w:rsid w:val="0068359D"/>
    <w:rsid w:val="00691531"/>
    <w:rsid w:val="0069470C"/>
    <w:rsid w:val="006A135D"/>
    <w:rsid w:val="006A6269"/>
    <w:rsid w:val="006A7873"/>
    <w:rsid w:val="006A7F9F"/>
    <w:rsid w:val="006B2AE0"/>
    <w:rsid w:val="006B3B3E"/>
    <w:rsid w:val="006C37C4"/>
    <w:rsid w:val="006C4E76"/>
    <w:rsid w:val="006D6E79"/>
    <w:rsid w:val="006E7197"/>
    <w:rsid w:val="006F372A"/>
    <w:rsid w:val="00702856"/>
    <w:rsid w:val="00703E23"/>
    <w:rsid w:val="007045C6"/>
    <w:rsid w:val="00710786"/>
    <w:rsid w:val="00712A3A"/>
    <w:rsid w:val="0071563F"/>
    <w:rsid w:val="00715BE4"/>
    <w:rsid w:val="00716CCA"/>
    <w:rsid w:val="00727915"/>
    <w:rsid w:val="00727C22"/>
    <w:rsid w:val="007300D7"/>
    <w:rsid w:val="0073295C"/>
    <w:rsid w:val="00734A5F"/>
    <w:rsid w:val="00735F1E"/>
    <w:rsid w:val="007452A8"/>
    <w:rsid w:val="0075053B"/>
    <w:rsid w:val="00752D78"/>
    <w:rsid w:val="00753061"/>
    <w:rsid w:val="00754500"/>
    <w:rsid w:val="00756D4A"/>
    <w:rsid w:val="00760ECF"/>
    <w:rsid w:val="00763EE3"/>
    <w:rsid w:val="007655E4"/>
    <w:rsid w:val="00766271"/>
    <w:rsid w:val="007706C9"/>
    <w:rsid w:val="007874D8"/>
    <w:rsid w:val="00787762"/>
    <w:rsid w:val="00791A5D"/>
    <w:rsid w:val="00791A64"/>
    <w:rsid w:val="00791EC2"/>
    <w:rsid w:val="007945C3"/>
    <w:rsid w:val="00794EB5"/>
    <w:rsid w:val="007A06ED"/>
    <w:rsid w:val="007A135F"/>
    <w:rsid w:val="007A37CD"/>
    <w:rsid w:val="007C2C3A"/>
    <w:rsid w:val="007C4885"/>
    <w:rsid w:val="007C7A7B"/>
    <w:rsid w:val="007D17BF"/>
    <w:rsid w:val="007D599F"/>
    <w:rsid w:val="007E06FE"/>
    <w:rsid w:val="007E35B4"/>
    <w:rsid w:val="007E52E0"/>
    <w:rsid w:val="007F04D3"/>
    <w:rsid w:val="007F0AC4"/>
    <w:rsid w:val="00803770"/>
    <w:rsid w:val="00806A93"/>
    <w:rsid w:val="00806B51"/>
    <w:rsid w:val="00810721"/>
    <w:rsid w:val="00817A37"/>
    <w:rsid w:val="00820CE5"/>
    <w:rsid w:val="0082129A"/>
    <w:rsid w:val="0082168B"/>
    <w:rsid w:val="00824A86"/>
    <w:rsid w:val="00825F09"/>
    <w:rsid w:val="00826B43"/>
    <w:rsid w:val="00826BB7"/>
    <w:rsid w:val="00827290"/>
    <w:rsid w:val="00833D2C"/>
    <w:rsid w:val="00834649"/>
    <w:rsid w:val="00842580"/>
    <w:rsid w:val="00842D5C"/>
    <w:rsid w:val="00845CA7"/>
    <w:rsid w:val="00846286"/>
    <w:rsid w:val="00847CEF"/>
    <w:rsid w:val="00850F5A"/>
    <w:rsid w:val="008564A7"/>
    <w:rsid w:val="008569D8"/>
    <w:rsid w:val="0086012D"/>
    <w:rsid w:val="00872999"/>
    <w:rsid w:val="00875243"/>
    <w:rsid w:val="00880C08"/>
    <w:rsid w:val="00883831"/>
    <w:rsid w:val="00884CB0"/>
    <w:rsid w:val="00893D4A"/>
    <w:rsid w:val="0089768A"/>
    <w:rsid w:val="008A0EE0"/>
    <w:rsid w:val="008A5373"/>
    <w:rsid w:val="008A737B"/>
    <w:rsid w:val="008B48AE"/>
    <w:rsid w:val="008B78F1"/>
    <w:rsid w:val="008C3C75"/>
    <w:rsid w:val="008D32AB"/>
    <w:rsid w:val="008D61D9"/>
    <w:rsid w:val="008D7CFC"/>
    <w:rsid w:val="008E0226"/>
    <w:rsid w:val="008E3913"/>
    <w:rsid w:val="008F041A"/>
    <w:rsid w:val="008F10F0"/>
    <w:rsid w:val="008F2988"/>
    <w:rsid w:val="009030D6"/>
    <w:rsid w:val="00906AA4"/>
    <w:rsid w:val="00910AEB"/>
    <w:rsid w:val="0091736C"/>
    <w:rsid w:val="00923349"/>
    <w:rsid w:val="00923EEB"/>
    <w:rsid w:val="00924DE6"/>
    <w:rsid w:val="0093032D"/>
    <w:rsid w:val="00931301"/>
    <w:rsid w:val="0093360D"/>
    <w:rsid w:val="00943764"/>
    <w:rsid w:val="00944085"/>
    <w:rsid w:val="00945DC7"/>
    <w:rsid w:val="00946539"/>
    <w:rsid w:val="009536BB"/>
    <w:rsid w:val="00953C34"/>
    <w:rsid w:val="00955DB1"/>
    <w:rsid w:val="00956CA1"/>
    <w:rsid w:val="009634D8"/>
    <w:rsid w:val="00974A01"/>
    <w:rsid w:val="009769B2"/>
    <w:rsid w:val="009842B6"/>
    <w:rsid w:val="00990900"/>
    <w:rsid w:val="00990C59"/>
    <w:rsid w:val="0099382B"/>
    <w:rsid w:val="00994960"/>
    <w:rsid w:val="00994C8E"/>
    <w:rsid w:val="009952C5"/>
    <w:rsid w:val="009962A0"/>
    <w:rsid w:val="009978AD"/>
    <w:rsid w:val="00997E8A"/>
    <w:rsid w:val="009A1245"/>
    <w:rsid w:val="009A3A1A"/>
    <w:rsid w:val="009A522F"/>
    <w:rsid w:val="009B31F9"/>
    <w:rsid w:val="009B65D4"/>
    <w:rsid w:val="009C6570"/>
    <w:rsid w:val="009D1460"/>
    <w:rsid w:val="009D3922"/>
    <w:rsid w:val="009D5318"/>
    <w:rsid w:val="009D702F"/>
    <w:rsid w:val="009E0748"/>
    <w:rsid w:val="009E14A1"/>
    <w:rsid w:val="009E1EA1"/>
    <w:rsid w:val="009E32F9"/>
    <w:rsid w:val="009F0A65"/>
    <w:rsid w:val="009F396C"/>
    <w:rsid w:val="009F4A48"/>
    <w:rsid w:val="009F6DA6"/>
    <w:rsid w:val="00A018FF"/>
    <w:rsid w:val="00A02FFD"/>
    <w:rsid w:val="00A04D10"/>
    <w:rsid w:val="00A1190C"/>
    <w:rsid w:val="00A11BA2"/>
    <w:rsid w:val="00A20F2E"/>
    <w:rsid w:val="00A23380"/>
    <w:rsid w:val="00A24414"/>
    <w:rsid w:val="00A24ADF"/>
    <w:rsid w:val="00A2712A"/>
    <w:rsid w:val="00A30231"/>
    <w:rsid w:val="00A324DD"/>
    <w:rsid w:val="00A33DC2"/>
    <w:rsid w:val="00A34BBF"/>
    <w:rsid w:val="00A52898"/>
    <w:rsid w:val="00A532A4"/>
    <w:rsid w:val="00A664C9"/>
    <w:rsid w:val="00A72A20"/>
    <w:rsid w:val="00A80F37"/>
    <w:rsid w:val="00A859CB"/>
    <w:rsid w:val="00A873DF"/>
    <w:rsid w:val="00A91B2C"/>
    <w:rsid w:val="00A939B8"/>
    <w:rsid w:val="00AA0EB7"/>
    <w:rsid w:val="00AA5603"/>
    <w:rsid w:val="00AB5090"/>
    <w:rsid w:val="00AB67E3"/>
    <w:rsid w:val="00AB78CD"/>
    <w:rsid w:val="00AC6A1A"/>
    <w:rsid w:val="00AD25FE"/>
    <w:rsid w:val="00AE368C"/>
    <w:rsid w:val="00AE4E47"/>
    <w:rsid w:val="00AF4620"/>
    <w:rsid w:val="00AF4D1D"/>
    <w:rsid w:val="00AF5C66"/>
    <w:rsid w:val="00B01912"/>
    <w:rsid w:val="00B02C9D"/>
    <w:rsid w:val="00B076A7"/>
    <w:rsid w:val="00B20882"/>
    <w:rsid w:val="00B22A1D"/>
    <w:rsid w:val="00B234A5"/>
    <w:rsid w:val="00B277AC"/>
    <w:rsid w:val="00B31AE7"/>
    <w:rsid w:val="00B3619C"/>
    <w:rsid w:val="00B41602"/>
    <w:rsid w:val="00B41A6F"/>
    <w:rsid w:val="00B43B51"/>
    <w:rsid w:val="00B5157B"/>
    <w:rsid w:val="00B56530"/>
    <w:rsid w:val="00B56995"/>
    <w:rsid w:val="00B738B8"/>
    <w:rsid w:val="00B765BF"/>
    <w:rsid w:val="00B84AC9"/>
    <w:rsid w:val="00B84E63"/>
    <w:rsid w:val="00B93DD9"/>
    <w:rsid w:val="00BA158A"/>
    <w:rsid w:val="00BA1C85"/>
    <w:rsid w:val="00BA2280"/>
    <w:rsid w:val="00BA373A"/>
    <w:rsid w:val="00BA51DD"/>
    <w:rsid w:val="00BB0844"/>
    <w:rsid w:val="00BB25EC"/>
    <w:rsid w:val="00BB2DB0"/>
    <w:rsid w:val="00BB3ABB"/>
    <w:rsid w:val="00BB61A3"/>
    <w:rsid w:val="00BB6C2E"/>
    <w:rsid w:val="00BC075A"/>
    <w:rsid w:val="00BC62E2"/>
    <w:rsid w:val="00BD49A5"/>
    <w:rsid w:val="00BF0890"/>
    <w:rsid w:val="00BF28B6"/>
    <w:rsid w:val="00BF48C6"/>
    <w:rsid w:val="00C05E31"/>
    <w:rsid w:val="00C115AE"/>
    <w:rsid w:val="00C31A59"/>
    <w:rsid w:val="00C610B5"/>
    <w:rsid w:val="00C62B0A"/>
    <w:rsid w:val="00C63D6D"/>
    <w:rsid w:val="00C64881"/>
    <w:rsid w:val="00C65BFC"/>
    <w:rsid w:val="00C74334"/>
    <w:rsid w:val="00C74492"/>
    <w:rsid w:val="00C7763D"/>
    <w:rsid w:val="00C804F8"/>
    <w:rsid w:val="00C91825"/>
    <w:rsid w:val="00CA12BA"/>
    <w:rsid w:val="00CB5CE9"/>
    <w:rsid w:val="00CB6F58"/>
    <w:rsid w:val="00CD187C"/>
    <w:rsid w:val="00CE1DAE"/>
    <w:rsid w:val="00CE4026"/>
    <w:rsid w:val="00CF210A"/>
    <w:rsid w:val="00D00DA4"/>
    <w:rsid w:val="00D00F7A"/>
    <w:rsid w:val="00D0527A"/>
    <w:rsid w:val="00D07248"/>
    <w:rsid w:val="00D11450"/>
    <w:rsid w:val="00D126E2"/>
    <w:rsid w:val="00D14C30"/>
    <w:rsid w:val="00D15266"/>
    <w:rsid w:val="00D15439"/>
    <w:rsid w:val="00D15746"/>
    <w:rsid w:val="00D1797A"/>
    <w:rsid w:val="00D17C86"/>
    <w:rsid w:val="00D21EC8"/>
    <w:rsid w:val="00D227F3"/>
    <w:rsid w:val="00D24A58"/>
    <w:rsid w:val="00D24F51"/>
    <w:rsid w:val="00D2797F"/>
    <w:rsid w:val="00D32700"/>
    <w:rsid w:val="00D33BDD"/>
    <w:rsid w:val="00D344A2"/>
    <w:rsid w:val="00D40475"/>
    <w:rsid w:val="00D4105F"/>
    <w:rsid w:val="00D42515"/>
    <w:rsid w:val="00D473DC"/>
    <w:rsid w:val="00D47EFD"/>
    <w:rsid w:val="00D52E73"/>
    <w:rsid w:val="00D54501"/>
    <w:rsid w:val="00D728BA"/>
    <w:rsid w:val="00D74059"/>
    <w:rsid w:val="00D749A4"/>
    <w:rsid w:val="00D74F49"/>
    <w:rsid w:val="00D7609D"/>
    <w:rsid w:val="00D8153F"/>
    <w:rsid w:val="00D86271"/>
    <w:rsid w:val="00D86C8E"/>
    <w:rsid w:val="00D86DC4"/>
    <w:rsid w:val="00D94936"/>
    <w:rsid w:val="00D978DB"/>
    <w:rsid w:val="00DB7D1C"/>
    <w:rsid w:val="00DC0236"/>
    <w:rsid w:val="00DC3706"/>
    <w:rsid w:val="00DC7C6F"/>
    <w:rsid w:val="00DD062A"/>
    <w:rsid w:val="00DD269D"/>
    <w:rsid w:val="00DD6BFD"/>
    <w:rsid w:val="00DD7988"/>
    <w:rsid w:val="00DE03DB"/>
    <w:rsid w:val="00DE1A1F"/>
    <w:rsid w:val="00DE6B0A"/>
    <w:rsid w:val="00DF16A6"/>
    <w:rsid w:val="00E0030F"/>
    <w:rsid w:val="00E02423"/>
    <w:rsid w:val="00E03290"/>
    <w:rsid w:val="00E0340B"/>
    <w:rsid w:val="00E0343C"/>
    <w:rsid w:val="00E03522"/>
    <w:rsid w:val="00E035E8"/>
    <w:rsid w:val="00E06963"/>
    <w:rsid w:val="00E069E5"/>
    <w:rsid w:val="00E06B0D"/>
    <w:rsid w:val="00E13BA0"/>
    <w:rsid w:val="00E15718"/>
    <w:rsid w:val="00E17083"/>
    <w:rsid w:val="00E17D40"/>
    <w:rsid w:val="00E22ED4"/>
    <w:rsid w:val="00E232B7"/>
    <w:rsid w:val="00E23CCE"/>
    <w:rsid w:val="00E2691F"/>
    <w:rsid w:val="00E270BE"/>
    <w:rsid w:val="00E438A9"/>
    <w:rsid w:val="00E44D31"/>
    <w:rsid w:val="00E54052"/>
    <w:rsid w:val="00E54632"/>
    <w:rsid w:val="00E56566"/>
    <w:rsid w:val="00E64460"/>
    <w:rsid w:val="00E650F8"/>
    <w:rsid w:val="00E65A00"/>
    <w:rsid w:val="00E67903"/>
    <w:rsid w:val="00E72DB8"/>
    <w:rsid w:val="00E74217"/>
    <w:rsid w:val="00E7454D"/>
    <w:rsid w:val="00E76338"/>
    <w:rsid w:val="00E804BC"/>
    <w:rsid w:val="00E83865"/>
    <w:rsid w:val="00E83D9D"/>
    <w:rsid w:val="00E86611"/>
    <w:rsid w:val="00E9536F"/>
    <w:rsid w:val="00EA2244"/>
    <w:rsid w:val="00EA75DF"/>
    <w:rsid w:val="00EB3D6E"/>
    <w:rsid w:val="00EB41A1"/>
    <w:rsid w:val="00EC1035"/>
    <w:rsid w:val="00EC6A87"/>
    <w:rsid w:val="00ED1AC3"/>
    <w:rsid w:val="00ED1B5A"/>
    <w:rsid w:val="00ED3149"/>
    <w:rsid w:val="00EE03DC"/>
    <w:rsid w:val="00EE05A0"/>
    <w:rsid w:val="00EE79A6"/>
    <w:rsid w:val="00EF2631"/>
    <w:rsid w:val="00EF4C6A"/>
    <w:rsid w:val="00F03301"/>
    <w:rsid w:val="00F03D80"/>
    <w:rsid w:val="00F05852"/>
    <w:rsid w:val="00F105F0"/>
    <w:rsid w:val="00F131E4"/>
    <w:rsid w:val="00F307BE"/>
    <w:rsid w:val="00F312D5"/>
    <w:rsid w:val="00F33CEE"/>
    <w:rsid w:val="00F412AB"/>
    <w:rsid w:val="00F452C8"/>
    <w:rsid w:val="00F47E85"/>
    <w:rsid w:val="00F62367"/>
    <w:rsid w:val="00F66B9B"/>
    <w:rsid w:val="00F70E2B"/>
    <w:rsid w:val="00F724D5"/>
    <w:rsid w:val="00F75310"/>
    <w:rsid w:val="00F75D4C"/>
    <w:rsid w:val="00F824E7"/>
    <w:rsid w:val="00F82BAA"/>
    <w:rsid w:val="00F85B23"/>
    <w:rsid w:val="00F95B93"/>
    <w:rsid w:val="00F96BD5"/>
    <w:rsid w:val="00F978DD"/>
    <w:rsid w:val="00FA0F1F"/>
    <w:rsid w:val="00FA19F0"/>
    <w:rsid w:val="00FB12B8"/>
    <w:rsid w:val="00FB2B2E"/>
    <w:rsid w:val="00FB3E6F"/>
    <w:rsid w:val="00FC089F"/>
    <w:rsid w:val="00FC0D49"/>
    <w:rsid w:val="00FC0E28"/>
    <w:rsid w:val="00FC0E58"/>
    <w:rsid w:val="00FC2083"/>
    <w:rsid w:val="00FC55F7"/>
    <w:rsid w:val="00FD4EB3"/>
    <w:rsid w:val="00FE347E"/>
    <w:rsid w:val="00FF0174"/>
    <w:rsid w:val="00FF2A33"/>
    <w:rsid w:val="00FF6C1E"/>
    <w:rsid w:val="00FF72B3"/>
    <w:rsid w:val="00FF7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182AF0"/>
  <w15:chartTrackingRefBased/>
  <w15:docId w15:val="{C5297CCC-D9B0-4FBF-9166-963566CFF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F10F0"/>
    <w:pPr>
      <w:spacing w:before="120" w:after="120"/>
      <w:ind w:left="1440"/>
    </w:pPr>
    <w:rPr>
      <w:rFonts w:ascii="Century Gothic" w:hAnsi="Century Gothic"/>
      <w:sz w:val="18"/>
    </w:rPr>
  </w:style>
  <w:style w:type="paragraph" w:styleId="Heading1">
    <w:name w:val="heading 1"/>
    <w:basedOn w:val="Normal"/>
    <w:next w:val="Normal"/>
    <w:link w:val="Heading1Char"/>
    <w:uiPriority w:val="9"/>
    <w:qFormat/>
    <w:rsid w:val="00EF4C6A"/>
    <w:pPr>
      <w:keepNext/>
      <w:keepLines/>
      <w:spacing w:before="240" w:after="0"/>
      <w:ind w:left="0"/>
      <w:outlineLvl w:val="0"/>
    </w:pPr>
    <w:rPr>
      <w:rFonts w:asciiTheme="minorHAnsi" w:eastAsiaTheme="majorEastAsia" w:hAnsiTheme="minorHAnsi" w:cstheme="minorHAnsi"/>
      <w:color w:val="2F5496" w:themeColor="accent1" w:themeShade="BF"/>
      <w:sz w:val="28"/>
      <w:szCs w:val="28"/>
      <w:lang w:bidi="ar-S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5746"/>
    <w:pPr>
      <w:keepNext/>
      <w:keepLines/>
      <w:spacing w:before="40" w:after="0"/>
      <w:ind w:left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DD269D"/>
    <w:pPr>
      <w:keepNext/>
      <w:keepLines/>
      <w:spacing w:before="240" w:line="240" w:lineRule="auto"/>
      <w:ind w:left="0"/>
      <w:outlineLvl w:val="2"/>
    </w:pPr>
    <w:rPr>
      <w:rFonts w:ascii="DINOT" w:hAnsi="DINOT" w:cs="Times New Roman"/>
      <w:b/>
      <w:bCs/>
      <w:sz w:val="22"/>
      <w:lang w:bidi="ar-SA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A0B7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rsid w:val="00DD269D"/>
    <w:rPr>
      <w:rFonts w:ascii="DINOT" w:hAnsi="DINOT" w:cs="Times New Roman"/>
      <w:b/>
      <w:bCs/>
      <w:lang w:bidi="ar-SA"/>
    </w:rPr>
  </w:style>
  <w:style w:type="paragraph" w:styleId="Header">
    <w:name w:val="header"/>
    <w:aliases w:val="YvetteH"/>
    <w:basedOn w:val="Normal"/>
    <w:link w:val="HeaderChar"/>
    <w:uiPriority w:val="99"/>
    <w:unhideWhenUsed/>
    <w:rsid w:val="007706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aliases w:val="YvetteH Char"/>
    <w:basedOn w:val="DefaultParagraphFont"/>
    <w:link w:val="Header"/>
    <w:uiPriority w:val="99"/>
    <w:rsid w:val="007706C9"/>
  </w:style>
  <w:style w:type="paragraph" w:styleId="Footer">
    <w:name w:val="footer"/>
    <w:basedOn w:val="Normal"/>
    <w:link w:val="FooterChar"/>
    <w:uiPriority w:val="99"/>
    <w:unhideWhenUsed/>
    <w:rsid w:val="007706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06C9"/>
  </w:style>
  <w:style w:type="paragraph" w:customStyle="1" w:styleId="Style1">
    <w:name w:val="Style1"/>
    <w:next w:val="Normal"/>
    <w:rsid w:val="007706C9"/>
    <w:pPr>
      <w:numPr>
        <w:ilvl w:val="1"/>
        <w:numId w:val="2"/>
      </w:numPr>
      <w:spacing w:before="240" w:after="240"/>
    </w:pPr>
    <w:rPr>
      <w:rFonts w:ascii="Century Gothic" w:eastAsia="Times New Roman" w:hAnsi="Century Gothic" w:cs="Times New Roman"/>
      <w:color w:val="2F5496" w:themeColor="accent1" w:themeShade="BF"/>
      <w:sz w:val="40"/>
      <w:szCs w:val="24"/>
      <w:lang w:bidi="ar-SA"/>
    </w:rPr>
  </w:style>
  <w:style w:type="paragraph" w:customStyle="1" w:styleId="Style2">
    <w:name w:val="Style2"/>
    <w:basedOn w:val="Normal"/>
    <w:next w:val="Normal"/>
    <w:link w:val="Style2Char"/>
    <w:qFormat/>
    <w:rsid w:val="003D4D37"/>
    <w:pPr>
      <w:numPr>
        <w:ilvl w:val="2"/>
        <w:numId w:val="2"/>
      </w:numPr>
      <w:spacing w:before="240" w:after="280"/>
      <w:ind w:left="1224"/>
    </w:pPr>
    <w:rPr>
      <w:rFonts w:eastAsia="Times New Roman" w:cs="Times New Roman"/>
      <w:color w:val="2F5496" w:themeColor="accent1" w:themeShade="BF"/>
      <w:sz w:val="28"/>
      <w:szCs w:val="24"/>
      <w:lang w:bidi="ar-SA"/>
    </w:rPr>
  </w:style>
  <w:style w:type="character" w:customStyle="1" w:styleId="Style2Char">
    <w:name w:val="Style2 Char"/>
    <w:basedOn w:val="DefaultParagraphFont"/>
    <w:link w:val="Style2"/>
    <w:rsid w:val="003D4D37"/>
    <w:rPr>
      <w:rFonts w:ascii="Century Gothic" w:eastAsia="Times New Roman" w:hAnsi="Century Gothic" w:cs="Times New Roman"/>
      <w:color w:val="2F5496" w:themeColor="accent1" w:themeShade="BF"/>
      <w:sz w:val="28"/>
      <w:szCs w:val="24"/>
      <w:lang w:bidi="ar-SA"/>
    </w:rPr>
  </w:style>
  <w:style w:type="paragraph" w:styleId="TOC2">
    <w:name w:val="toc 2"/>
    <w:basedOn w:val="Normal"/>
    <w:next w:val="Normal"/>
    <w:autoRedefine/>
    <w:uiPriority w:val="39"/>
    <w:rsid w:val="00164DDC"/>
    <w:pPr>
      <w:keepNext/>
      <w:keepLines/>
      <w:tabs>
        <w:tab w:val="left" w:pos="0"/>
        <w:tab w:val="left" w:pos="1789"/>
        <w:tab w:val="right" w:leader="dot" w:pos="9000"/>
      </w:tabs>
      <w:spacing w:before="40" w:after="40" w:line="240" w:lineRule="auto"/>
      <w:ind w:left="567"/>
    </w:pPr>
    <w:rPr>
      <w:rFonts w:asciiTheme="minorHAnsi" w:eastAsia="Times New Roman" w:hAnsiTheme="minorHAnsi" w:cs="Times New Roman"/>
      <w:noProof/>
      <w:color w:val="121E32"/>
      <w:sz w:val="24"/>
      <w:szCs w:val="18"/>
      <w:lang w:bidi="ar-SA"/>
    </w:rPr>
  </w:style>
  <w:style w:type="character" w:styleId="Hyperlink">
    <w:name w:val="Hyperlink"/>
    <w:uiPriority w:val="99"/>
    <w:rsid w:val="007706C9"/>
    <w:rPr>
      <w:color w:val="0000FF"/>
      <w:u w:val="single"/>
    </w:rPr>
  </w:style>
  <w:style w:type="paragraph" w:customStyle="1" w:styleId="Heading2NoNumber">
    <w:name w:val="Heading 2 No Number"/>
    <w:basedOn w:val="Heading2"/>
    <w:qFormat/>
    <w:rsid w:val="00A72A20"/>
    <w:pPr>
      <w:tabs>
        <w:tab w:val="left" w:pos="1080"/>
      </w:tabs>
      <w:spacing w:before="280" w:after="160" w:line="240" w:lineRule="auto"/>
    </w:pPr>
    <w:rPr>
      <w:rFonts w:ascii="DINOT-Bold" w:eastAsia="Times New Roman" w:hAnsi="DINOT-Bold" w:cs="Courier"/>
      <w:b w:val="0"/>
      <w:bCs w:val="0"/>
      <w:noProof/>
      <w:color w:val="ED0677"/>
      <w:lang w:bidi="ar-SA"/>
    </w:rPr>
  </w:style>
  <w:style w:type="paragraph" w:customStyle="1" w:styleId="a2">
    <w:name w:val="טבלה בהתחלה"/>
    <w:next w:val="Normal"/>
    <w:link w:val="Char"/>
    <w:qFormat/>
    <w:rsid w:val="007706C9"/>
    <w:pPr>
      <w:framePr w:hSpace="180" w:wrap="around" w:vAnchor="page" w:hAnchor="margin" w:y="7351"/>
    </w:pPr>
    <w:rPr>
      <w:rFonts w:ascii="Century Gothic" w:eastAsia="Times New Roman" w:hAnsi="Century Gothic" w:cs="Arial"/>
      <w:snapToGrid w:val="0"/>
      <w:sz w:val="24"/>
    </w:rPr>
  </w:style>
  <w:style w:type="character" w:customStyle="1" w:styleId="Char">
    <w:name w:val="טבלה בהתחלה Char"/>
    <w:basedOn w:val="DefaultParagraphFont"/>
    <w:link w:val="a2"/>
    <w:rsid w:val="007706C9"/>
    <w:rPr>
      <w:rFonts w:ascii="Century Gothic" w:eastAsia="Times New Roman" w:hAnsi="Century Gothic" w:cs="Arial"/>
      <w:snapToGrid w:val="0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D15746"/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ListParagraph">
    <w:name w:val="List Paragraph"/>
    <w:basedOn w:val="Normal"/>
    <w:link w:val="ListParagraphChar"/>
    <w:uiPriority w:val="1"/>
    <w:qFormat/>
    <w:rsid w:val="007706C9"/>
    <w:pPr>
      <w:ind w:left="720"/>
      <w:contextualSpacing/>
    </w:pPr>
  </w:style>
  <w:style w:type="paragraph" w:customStyle="1" w:styleId="fdd">
    <w:name w:val="fdd"/>
    <w:next w:val="Normal"/>
    <w:link w:val="fddChar"/>
    <w:rsid w:val="00D54501"/>
    <w:pPr>
      <w:framePr w:wrap="around" w:vAnchor="text" w:hAnchor="text" w:y="1"/>
      <w:numPr>
        <w:ilvl w:val="1"/>
        <w:numId w:val="3"/>
      </w:numPr>
      <w:spacing w:before="120" w:after="120"/>
      <w:ind w:left="432"/>
    </w:pPr>
    <w:rPr>
      <w:color w:val="2F5496" w:themeColor="accent1" w:themeShade="BF"/>
      <w:sz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E72DB8"/>
    <w:pPr>
      <w:tabs>
        <w:tab w:val="right" w:leader="dot" w:pos="9350"/>
      </w:tabs>
      <w:spacing w:after="100"/>
      <w:ind w:left="0"/>
    </w:pPr>
    <w:rPr>
      <w:rFonts w:asciiTheme="minorHAnsi" w:hAnsiTheme="minorHAnsi"/>
      <w:sz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706C9"/>
  </w:style>
  <w:style w:type="character" w:customStyle="1" w:styleId="fddChar">
    <w:name w:val="fdd Char"/>
    <w:basedOn w:val="ListParagraphChar"/>
    <w:link w:val="fdd"/>
    <w:rsid w:val="00D54501"/>
    <w:rPr>
      <w:color w:val="2F5496" w:themeColor="accent1" w:themeShade="BF"/>
      <w:sz w:val="32"/>
      <w:lang w:bidi="ar-SA"/>
    </w:rPr>
  </w:style>
  <w:style w:type="paragraph" w:customStyle="1" w:styleId="Style3">
    <w:name w:val="Style3"/>
    <w:basedOn w:val="Normal"/>
    <w:next w:val="Normal"/>
    <w:link w:val="Style3Char"/>
    <w:qFormat/>
    <w:rsid w:val="003D4D37"/>
    <w:pPr>
      <w:numPr>
        <w:ilvl w:val="1"/>
        <w:numId w:val="4"/>
      </w:numPr>
    </w:pPr>
    <w:rPr>
      <w:color w:val="2F5496" w:themeColor="accent1" w:themeShade="BF"/>
      <w:sz w:val="32"/>
      <w:lang w:val="en-GB"/>
    </w:rPr>
  </w:style>
  <w:style w:type="paragraph" w:customStyle="1" w:styleId="Style4">
    <w:name w:val="Style4"/>
    <w:basedOn w:val="Normal"/>
    <w:next w:val="Normal"/>
    <w:link w:val="Style4Char"/>
    <w:qFormat/>
    <w:rsid w:val="003D4D37"/>
    <w:pPr>
      <w:numPr>
        <w:numId w:val="4"/>
      </w:numPr>
      <w:ind w:left="1800"/>
    </w:pPr>
    <w:rPr>
      <w:color w:val="2F5496" w:themeColor="accent1" w:themeShade="BF"/>
      <w:sz w:val="32"/>
      <w:lang w:val="en-GB"/>
    </w:rPr>
  </w:style>
  <w:style w:type="character" w:customStyle="1" w:styleId="Style3Char">
    <w:name w:val="Style3 Char"/>
    <w:basedOn w:val="DefaultParagraphFont"/>
    <w:link w:val="Style3"/>
    <w:rsid w:val="003D4D37"/>
    <w:rPr>
      <w:rFonts w:ascii="Century Gothic" w:hAnsi="Century Gothic"/>
      <w:color w:val="2F5496" w:themeColor="accent1" w:themeShade="BF"/>
      <w:sz w:val="32"/>
      <w:lang w:val="en-GB"/>
    </w:rPr>
  </w:style>
  <w:style w:type="paragraph" w:customStyle="1" w:styleId="To">
    <w:name w:val="To"/>
    <w:basedOn w:val="Normal"/>
    <w:next w:val="Normal"/>
    <w:rsid w:val="008F10F0"/>
    <w:pPr>
      <w:keepNext/>
      <w:keepLines/>
      <w:numPr>
        <w:numId w:val="5"/>
      </w:numPr>
      <w:spacing w:before="160" w:line="240" w:lineRule="auto"/>
      <w:ind w:right="1080"/>
    </w:pPr>
    <w:rPr>
      <w:rFonts w:eastAsia="Times New Roman" w:cs="Times New Roman"/>
      <w:b/>
      <w:color w:val="121E32"/>
      <w:spacing w:val="5"/>
      <w:szCs w:val="18"/>
      <w:lang w:bidi="ar-SA"/>
    </w:rPr>
  </w:style>
  <w:style w:type="character" w:customStyle="1" w:styleId="Style4Char">
    <w:name w:val="Style4 Char"/>
    <w:basedOn w:val="ListParagraphChar"/>
    <w:link w:val="Style4"/>
    <w:rsid w:val="003D4D37"/>
    <w:rPr>
      <w:rFonts w:ascii="Century Gothic" w:hAnsi="Century Gothic"/>
      <w:color w:val="2F5496" w:themeColor="accent1" w:themeShade="BF"/>
      <w:sz w:val="32"/>
      <w:lang w:val="en-GB"/>
    </w:rPr>
  </w:style>
  <w:style w:type="paragraph" w:customStyle="1" w:styleId="NoteHead">
    <w:name w:val="NoteHead"/>
    <w:basedOn w:val="Normal"/>
    <w:rsid w:val="008F10F0"/>
    <w:pPr>
      <w:keepLines/>
      <w:spacing w:before="0" w:after="0" w:line="240" w:lineRule="auto"/>
      <w:ind w:left="0"/>
      <w:jc w:val="center"/>
    </w:pPr>
    <w:rPr>
      <w:rFonts w:eastAsia="Times New Roman" w:cs="Times New Roman"/>
      <w:b/>
      <w:color w:val="FFFFFF"/>
      <w:sz w:val="22"/>
      <w:lang w:bidi="ar-SA"/>
    </w:rPr>
  </w:style>
  <w:style w:type="paragraph" w:customStyle="1" w:styleId="Notetext">
    <w:name w:val="Notetext"/>
    <w:basedOn w:val="Normal"/>
    <w:autoRedefine/>
    <w:rsid w:val="008F10F0"/>
    <w:pPr>
      <w:keepNext/>
      <w:keepLines/>
      <w:spacing w:before="40" w:after="0" w:line="240" w:lineRule="auto"/>
      <w:ind w:left="0"/>
    </w:pPr>
    <w:rPr>
      <w:rFonts w:eastAsia="Batang" w:cs="Times New Roman"/>
      <w:bCs/>
      <w:color w:val="FFFFFF" w:themeColor="background1"/>
      <w:szCs w:val="20"/>
      <w:lang w:eastAsia="ko-KR" w:bidi="ar-SA"/>
    </w:rPr>
  </w:style>
  <w:style w:type="paragraph" w:customStyle="1" w:styleId="NumbersManual">
    <w:name w:val="Numbers Manual"/>
    <w:basedOn w:val="Normal"/>
    <w:rsid w:val="008F10F0"/>
    <w:pPr>
      <w:keepLines/>
      <w:spacing w:before="0" w:line="240" w:lineRule="auto"/>
      <w:ind w:hanging="360"/>
    </w:pPr>
    <w:rPr>
      <w:rFonts w:eastAsia="Times New Roman" w:cs="Times New Roman"/>
      <w:color w:val="121E32"/>
      <w:szCs w:val="18"/>
      <w:lang w:bidi="ar-SA"/>
    </w:rPr>
  </w:style>
  <w:style w:type="paragraph" w:customStyle="1" w:styleId="a0">
    <w:name w:val="ראשון"/>
    <w:basedOn w:val="Heading3"/>
    <w:next w:val="Normal"/>
    <w:link w:val="Char0"/>
    <w:qFormat/>
    <w:rsid w:val="008F10F0"/>
    <w:pPr>
      <w:numPr>
        <w:numId w:val="1"/>
      </w:numPr>
      <w:spacing w:after="160"/>
    </w:pPr>
    <w:rPr>
      <w:color w:val="1F3864" w:themeColor="accent1" w:themeShade="80"/>
    </w:rPr>
  </w:style>
  <w:style w:type="paragraph" w:customStyle="1" w:styleId="a1">
    <w:name w:val="משנה"/>
    <w:basedOn w:val="Heading3"/>
    <w:next w:val="Normal"/>
    <w:link w:val="Char1"/>
    <w:qFormat/>
    <w:rsid w:val="008F10F0"/>
    <w:pPr>
      <w:numPr>
        <w:ilvl w:val="1"/>
        <w:numId w:val="1"/>
      </w:numPr>
      <w:spacing w:after="160"/>
    </w:pPr>
    <w:rPr>
      <w:color w:val="2F5496" w:themeColor="accent1" w:themeShade="BF"/>
    </w:rPr>
  </w:style>
  <w:style w:type="character" w:customStyle="1" w:styleId="Char0">
    <w:name w:val="ראשון Char"/>
    <w:basedOn w:val="Heading3Char"/>
    <w:link w:val="a0"/>
    <w:rsid w:val="008F10F0"/>
    <w:rPr>
      <w:rFonts w:ascii="DINOT" w:hAnsi="DINOT" w:cs="Times New Roman"/>
      <w:b/>
      <w:bCs/>
      <w:color w:val="1F3864" w:themeColor="accent1" w:themeShade="80"/>
      <w:lang w:bidi="ar-SA"/>
    </w:rPr>
  </w:style>
  <w:style w:type="paragraph" w:customStyle="1" w:styleId="a3">
    <w:name w:val="שלישי"/>
    <w:basedOn w:val="Heading3"/>
    <w:next w:val="Normal"/>
    <w:link w:val="Char2"/>
    <w:qFormat/>
    <w:rsid w:val="004A7A9A"/>
    <w:pPr>
      <w:spacing w:after="160"/>
      <w:ind w:left="720" w:hanging="720"/>
    </w:pPr>
    <w:rPr>
      <w:color w:val="8EAADB" w:themeColor="accent1" w:themeTint="99"/>
    </w:rPr>
  </w:style>
  <w:style w:type="character" w:customStyle="1" w:styleId="Char1">
    <w:name w:val="משנה Char"/>
    <w:basedOn w:val="Heading3Char"/>
    <w:link w:val="a1"/>
    <w:rsid w:val="008F10F0"/>
    <w:rPr>
      <w:rFonts w:ascii="DINOT" w:hAnsi="DINOT" w:cs="Times New Roman"/>
      <w:b/>
      <w:bCs/>
      <w:color w:val="2F5496" w:themeColor="accent1" w:themeShade="BF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4A7A9A"/>
    <w:pPr>
      <w:spacing w:after="100"/>
      <w:ind w:left="360"/>
    </w:pPr>
  </w:style>
  <w:style w:type="character" w:customStyle="1" w:styleId="Char2">
    <w:name w:val="שלישי Char"/>
    <w:basedOn w:val="Heading3Char"/>
    <w:link w:val="a3"/>
    <w:rsid w:val="004A7A9A"/>
    <w:rPr>
      <w:rFonts w:ascii="DINOT" w:hAnsi="DINOT" w:cs="Times New Roman"/>
      <w:b/>
      <w:bCs/>
      <w:color w:val="8EAADB" w:themeColor="accent1" w:themeTint="99"/>
      <w:lang w:bidi="ar-SA"/>
    </w:rPr>
  </w:style>
  <w:style w:type="character" w:customStyle="1" w:styleId="Heading4Char">
    <w:name w:val="Heading 4 Char"/>
    <w:basedOn w:val="DefaultParagraphFont"/>
    <w:link w:val="Heading4"/>
    <w:uiPriority w:val="9"/>
    <w:rsid w:val="002A0B76"/>
    <w:rPr>
      <w:rFonts w:asciiTheme="majorHAnsi" w:eastAsiaTheme="majorEastAsia" w:hAnsiTheme="majorHAnsi" w:cstheme="majorBidi"/>
      <w:i/>
      <w:iCs/>
      <w:color w:val="2F5496" w:themeColor="accent1" w:themeShade="BF"/>
      <w:sz w:val="18"/>
    </w:rPr>
  </w:style>
  <w:style w:type="paragraph" w:customStyle="1" w:styleId="Callouts">
    <w:name w:val="Callouts"/>
    <w:basedOn w:val="Normal"/>
    <w:rsid w:val="002A0B76"/>
    <w:pPr>
      <w:keepLines/>
      <w:spacing w:before="0" w:after="0" w:line="240" w:lineRule="auto"/>
      <w:ind w:left="0"/>
    </w:pPr>
    <w:rPr>
      <w:rFonts w:eastAsia="Times New Roman" w:cs="Arial"/>
      <w:color w:val="121E32"/>
      <w:sz w:val="14"/>
      <w:szCs w:val="14"/>
      <w:lang w:bidi="ar-SA"/>
    </w:rPr>
  </w:style>
  <w:style w:type="paragraph" w:styleId="NoSpacing">
    <w:name w:val="No Spacing"/>
    <w:link w:val="NoSpacingChar"/>
    <w:uiPriority w:val="1"/>
    <w:qFormat/>
    <w:rsid w:val="002A0B76"/>
    <w:pPr>
      <w:spacing w:after="0" w:line="240" w:lineRule="auto"/>
      <w:ind w:left="1440"/>
    </w:pPr>
    <w:rPr>
      <w:rFonts w:ascii="Century Gothic" w:hAnsi="Century Gothic"/>
      <w:sz w:val="18"/>
    </w:rPr>
  </w:style>
  <w:style w:type="paragraph" w:customStyle="1" w:styleId="a">
    <w:name w:val="שלבים"/>
    <w:basedOn w:val="Normal"/>
    <w:next w:val="Normal"/>
    <w:link w:val="Char3"/>
    <w:qFormat/>
    <w:rsid w:val="002A0B76"/>
    <w:pPr>
      <w:numPr>
        <w:numId w:val="6"/>
      </w:numPr>
    </w:pPr>
  </w:style>
  <w:style w:type="paragraph" w:styleId="Caption">
    <w:name w:val="caption"/>
    <w:basedOn w:val="Normal"/>
    <w:next w:val="Normal"/>
    <w:uiPriority w:val="35"/>
    <w:unhideWhenUsed/>
    <w:qFormat/>
    <w:rsid w:val="00ED1B5A"/>
    <w:pPr>
      <w:spacing w:before="0" w:after="200" w:line="240" w:lineRule="auto"/>
    </w:pPr>
    <w:rPr>
      <w:b/>
      <w:iCs/>
      <w:color w:val="44546A" w:themeColor="text2"/>
      <w:szCs w:val="18"/>
    </w:rPr>
  </w:style>
  <w:style w:type="character" w:customStyle="1" w:styleId="NoSpacingChar">
    <w:name w:val="No Spacing Char"/>
    <w:basedOn w:val="DefaultParagraphFont"/>
    <w:link w:val="NoSpacing"/>
    <w:uiPriority w:val="1"/>
    <w:rsid w:val="002A0B76"/>
    <w:rPr>
      <w:rFonts w:ascii="Century Gothic" w:hAnsi="Century Gothic"/>
      <w:sz w:val="18"/>
    </w:rPr>
  </w:style>
  <w:style w:type="character" w:customStyle="1" w:styleId="Char3">
    <w:name w:val="שלבים Char"/>
    <w:basedOn w:val="NoSpacingChar"/>
    <w:link w:val="a"/>
    <w:rsid w:val="002A0B76"/>
    <w:rPr>
      <w:rFonts w:ascii="Century Gothic" w:hAnsi="Century Gothic"/>
      <w:sz w:val="18"/>
    </w:rPr>
  </w:style>
  <w:style w:type="paragraph" w:styleId="NormalWeb">
    <w:name w:val="Normal (Web)"/>
    <w:basedOn w:val="Normal"/>
    <w:uiPriority w:val="99"/>
    <w:semiHidden/>
    <w:unhideWhenUsed/>
    <w:rsid w:val="00B076A7"/>
    <w:pPr>
      <w:spacing w:before="100" w:beforeAutospacing="1" w:after="100" w:afterAutospacing="1" w:line="240" w:lineRule="auto"/>
      <w:ind w:left="0"/>
    </w:pPr>
    <w:rPr>
      <w:rFonts w:ascii="Times New Roman" w:eastAsiaTheme="minorEastAsia" w:hAnsi="Times New Roman" w:cs="Times New Roman"/>
      <w:sz w:val="24"/>
      <w:szCs w:val="24"/>
    </w:rPr>
  </w:style>
  <w:style w:type="paragraph" w:customStyle="1" w:styleId="ckecklist">
    <w:name w:val="ckecklist"/>
    <w:basedOn w:val="ListParagraph"/>
    <w:link w:val="ckecklistChar"/>
    <w:qFormat/>
    <w:rsid w:val="00CE1DAE"/>
    <w:pPr>
      <w:numPr>
        <w:numId w:val="7"/>
      </w:numPr>
      <w:spacing w:before="0" w:after="160"/>
    </w:pPr>
  </w:style>
  <w:style w:type="character" w:customStyle="1" w:styleId="ckecklistChar">
    <w:name w:val="ckecklist Char"/>
    <w:basedOn w:val="ListParagraphChar"/>
    <w:link w:val="ckecklist"/>
    <w:rsid w:val="00CE1DAE"/>
    <w:rPr>
      <w:rFonts w:ascii="Century Gothic" w:hAnsi="Century Gothic"/>
      <w:sz w:val="18"/>
    </w:rPr>
  </w:style>
  <w:style w:type="table" w:styleId="TableGrid">
    <w:name w:val="Table Grid"/>
    <w:basedOn w:val="TableNormal"/>
    <w:uiPriority w:val="39"/>
    <w:rsid w:val="009D53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F4C6A"/>
    <w:rPr>
      <w:rFonts w:eastAsiaTheme="majorEastAsia" w:cstheme="minorHAnsi"/>
      <w:color w:val="2F5496" w:themeColor="accent1" w:themeShade="BF"/>
      <w:sz w:val="28"/>
      <w:szCs w:val="28"/>
      <w:lang w:bidi="ar-SA"/>
    </w:rPr>
  </w:style>
  <w:style w:type="character" w:styleId="CommentReference">
    <w:name w:val="annotation reference"/>
    <w:basedOn w:val="DefaultParagraphFont"/>
    <w:uiPriority w:val="99"/>
    <w:semiHidden/>
    <w:unhideWhenUsed/>
    <w:rsid w:val="00F95B9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95B9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95B93"/>
    <w:rPr>
      <w:rFonts w:ascii="Century Gothic" w:hAnsi="Century Gothic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95B9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95B93"/>
    <w:rPr>
      <w:rFonts w:ascii="Century Gothic" w:hAnsi="Century Gothic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95B93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5B93"/>
    <w:rPr>
      <w:rFonts w:ascii="Segoe UI" w:hAnsi="Segoe UI" w:cs="Segoe UI"/>
      <w:sz w:val="18"/>
      <w:szCs w:val="18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27F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27F3"/>
    <w:rPr>
      <w:rFonts w:ascii="Century Gothic" w:hAnsi="Century Gothic"/>
      <w:i/>
      <w:iCs/>
      <w:color w:val="4472C4" w:themeColor="accent1"/>
      <w:sz w:val="18"/>
    </w:rPr>
  </w:style>
  <w:style w:type="paragraph" w:styleId="BodyText">
    <w:name w:val="Body Text"/>
    <w:basedOn w:val="Normal"/>
    <w:link w:val="BodyTextChar"/>
    <w:qFormat/>
    <w:rsid w:val="00AE4E47"/>
    <w:pPr>
      <w:spacing w:before="60" w:after="60" w:line="360" w:lineRule="auto"/>
      <w:ind w:left="0"/>
      <w:jc w:val="both"/>
    </w:pPr>
    <w:rPr>
      <w:rFonts w:eastAsia="Times New Roman" w:cs="Times New Roman"/>
      <w:sz w:val="22"/>
    </w:rPr>
  </w:style>
  <w:style w:type="character" w:customStyle="1" w:styleId="BodyTextChar">
    <w:name w:val="Body Text Char"/>
    <w:basedOn w:val="DefaultParagraphFont"/>
    <w:link w:val="BodyText"/>
    <w:rsid w:val="00AE4E47"/>
    <w:rPr>
      <w:rFonts w:ascii="Century Gothic" w:eastAsia="Times New Roman" w:hAnsi="Century Gothic" w:cs="Times New Roman"/>
    </w:rPr>
  </w:style>
  <w:style w:type="paragraph" w:customStyle="1" w:styleId="Copyright">
    <w:name w:val="Copyright"/>
    <w:basedOn w:val="BodyText"/>
    <w:rsid w:val="00AE4E47"/>
  </w:style>
  <w:style w:type="table" w:styleId="PlainTable1">
    <w:name w:val="Plain Table 1"/>
    <w:basedOn w:val="TableNormal"/>
    <w:uiPriority w:val="41"/>
    <w:rsid w:val="00AE4E4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84CB0"/>
    <w:rPr>
      <w:color w:val="808080"/>
      <w:shd w:val="clear" w:color="auto" w:fill="E6E6E6"/>
    </w:rPr>
  </w:style>
  <w:style w:type="paragraph" w:customStyle="1" w:styleId="Default">
    <w:name w:val="Default"/>
    <w:rsid w:val="0025473B"/>
    <w:pPr>
      <w:autoSpaceDE w:val="0"/>
      <w:autoSpaceDN w:val="0"/>
      <w:adjustRightInd w:val="0"/>
      <w:spacing w:after="0" w:line="240" w:lineRule="auto"/>
    </w:pPr>
    <w:rPr>
      <w:rFonts w:ascii="Helvetica Neue LT Std" w:hAnsi="Helvetica Neue LT Std" w:cs="Helvetica Neue LT Std"/>
      <w:color w:val="000000"/>
      <w:sz w:val="24"/>
      <w:szCs w:val="24"/>
    </w:rPr>
  </w:style>
  <w:style w:type="character" w:customStyle="1" w:styleId="A14">
    <w:name w:val="A14"/>
    <w:uiPriority w:val="99"/>
    <w:rsid w:val="0025473B"/>
    <w:rPr>
      <w:rFonts w:cs="Helvetica Neue LT Std"/>
      <w:color w:val="000000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ED3149"/>
    <w:pPr>
      <w:outlineLvl w:val="9"/>
    </w:p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45AF3"/>
    <w:rPr>
      <w:color w:val="808080"/>
      <w:shd w:val="clear" w:color="auto" w:fill="E6E6E6"/>
    </w:rPr>
  </w:style>
  <w:style w:type="paragraph" w:customStyle="1" w:styleId="BasicParagraph">
    <w:name w:val="[Basic Paragraph]"/>
    <w:basedOn w:val="Normal"/>
    <w:link w:val="BasicParagraphChar"/>
    <w:uiPriority w:val="99"/>
    <w:rsid w:val="00A80F37"/>
    <w:pPr>
      <w:autoSpaceDE w:val="0"/>
      <w:autoSpaceDN w:val="0"/>
      <w:bidi/>
      <w:adjustRightInd w:val="0"/>
      <w:spacing w:before="0" w:after="0" w:line="288" w:lineRule="auto"/>
      <w:ind w:left="0"/>
      <w:textAlignment w:val="center"/>
    </w:pPr>
    <w:rPr>
      <w:rFonts w:ascii="Adobe Hebrew" w:hAnsi="Adobe Hebrew" w:cs="Adobe Hebrew"/>
      <w:color w:val="000000"/>
      <w:sz w:val="24"/>
      <w:szCs w:val="24"/>
    </w:rPr>
  </w:style>
  <w:style w:type="paragraph" w:customStyle="1" w:styleId="headlinecover1">
    <w:name w:val="headline cover1"/>
    <w:basedOn w:val="BasicParagraph"/>
    <w:link w:val="headlinecover1Char"/>
    <w:qFormat/>
    <w:rsid w:val="00DD269D"/>
    <w:pPr>
      <w:bidi w:val="0"/>
    </w:pPr>
    <w:rPr>
      <w:rFonts w:ascii="DINOT" w:hAnsi="DINOT" w:cs="DINOT"/>
      <w:caps/>
      <w:color w:val="A4A4A7"/>
      <w:spacing w:val="-8"/>
      <w:sz w:val="84"/>
      <w:szCs w:val="84"/>
    </w:rPr>
  </w:style>
  <w:style w:type="paragraph" w:customStyle="1" w:styleId="headlinecover2">
    <w:name w:val="headline cover2"/>
    <w:basedOn w:val="BasicParagraph"/>
    <w:link w:val="headlinecover2Char"/>
    <w:qFormat/>
    <w:rsid w:val="00DD269D"/>
    <w:pPr>
      <w:bidi w:val="0"/>
      <w:spacing w:line="168" w:lineRule="auto"/>
    </w:pPr>
    <w:rPr>
      <w:rFonts w:ascii="DINOT" w:hAnsi="DINOT" w:cs="DINOT"/>
      <w:spacing w:val="-30"/>
      <w:sz w:val="100"/>
      <w:szCs w:val="100"/>
    </w:rPr>
  </w:style>
  <w:style w:type="character" w:customStyle="1" w:styleId="BasicParagraphChar">
    <w:name w:val="[Basic Paragraph] Char"/>
    <w:basedOn w:val="DefaultParagraphFont"/>
    <w:link w:val="BasicParagraph"/>
    <w:uiPriority w:val="99"/>
    <w:rsid w:val="00DD269D"/>
    <w:rPr>
      <w:rFonts w:ascii="Adobe Hebrew" w:hAnsi="Adobe Hebrew" w:cs="Adobe Hebrew"/>
      <w:color w:val="000000"/>
      <w:sz w:val="24"/>
      <w:szCs w:val="24"/>
    </w:rPr>
  </w:style>
  <w:style w:type="character" w:customStyle="1" w:styleId="headlinecover1Char">
    <w:name w:val="headline cover1 Char"/>
    <w:basedOn w:val="BasicParagraphChar"/>
    <w:link w:val="headlinecover1"/>
    <w:rsid w:val="00DD269D"/>
    <w:rPr>
      <w:rFonts w:ascii="DINOT" w:hAnsi="DINOT" w:cs="DINOT"/>
      <w:caps/>
      <w:color w:val="A4A4A7"/>
      <w:spacing w:val="-8"/>
      <w:sz w:val="84"/>
      <w:szCs w:val="84"/>
    </w:rPr>
  </w:style>
  <w:style w:type="paragraph" w:customStyle="1" w:styleId="headlinecover3">
    <w:name w:val="headline cover3"/>
    <w:basedOn w:val="BasicParagraph"/>
    <w:link w:val="headlinecover3Char"/>
    <w:qFormat/>
    <w:rsid w:val="00DD269D"/>
    <w:pPr>
      <w:suppressAutoHyphens/>
      <w:bidi w:val="0"/>
      <w:spacing w:line="240" w:lineRule="auto"/>
    </w:pPr>
    <w:rPr>
      <w:rFonts w:ascii="DINOT" w:hAnsi="DINOT" w:cs="DINOT"/>
      <w:color w:val="DC4B9B"/>
      <w:spacing w:val="-8"/>
      <w:sz w:val="38"/>
      <w:szCs w:val="38"/>
    </w:rPr>
  </w:style>
  <w:style w:type="character" w:customStyle="1" w:styleId="headlinecover2Char">
    <w:name w:val="headline cover2 Char"/>
    <w:basedOn w:val="BasicParagraphChar"/>
    <w:link w:val="headlinecover2"/>
    <w:rsid w:val="00DD269D"/>
    <w:rPr>
      <w:rFonts w:ascii="DINOT" w:hAnsi="DINOT" w:cs="DINOT"/>
      <w:color w:val="000000"/>
      <w:spacing w:val="-30"/>
      <w:sz w:val="100"/>
      <w:szCs w:val="100"/>
    </w:rPr>
  </w:style>
  <w:style w:type="paragraph" w:customStyle="1" w:styleId="smallletterstyle">
    <w:name w:val="small letter style"/>
    <w:basedOn w:val="Normal"/>
    <w:link w:val="smallletterstyleChar"/>
    <w:qFormat/>
    <w:rsid w:val="00DD269D"/>
    <w:pPr>
      <w:tabs>
        <w:tab w:val="left" w:pos="3828"/>
      </w:tabs>
      <w:ind w:left="0"/>
    </w:pPr>
    <w:rPr>
      <w:rFonts w:ascii="DINOT" w:hAnsi="DINOT" w:cstheme="minorHAnsi"/>
      <w:sz w:val="14"/>
      <w:szCs w:val="14"/>
    </w:rPr>
  </w:style>
  <w:style w:type="character" w:customStyle="1" w:styleId="headlinecover3Char">
    <w:name w:val="headline cover3 Char"/>
    <w:basedOn w:val="BasicParagraphChar"/>
    <w:link w:val="headlinecover3"/>
    <w:rsid w:val="00DD269D"/>
    <w:rPr>
      <w:rFonts w:ascii="DINOT" w:hAnsi="DINOT" w:cs="DINOT"/>
      <w:color w:val="DC4B9B"/>
      <w:spacing w:val="-8"/>
      <w:sz w:val="38"/>
      <w:szCs w:val="38"/>
    </w:rPr>
  </w:style>
  <w:style w:type="character" w:customStyle="1" w:styleId="smallletterstyleChar">
    <w:name w:val="small letter style Char"/>
    <w:basedOn w:val="DefaultParagraphFont"/>
    <w:link w:val="smallletterstyle"/>
    <w:rsid w:val="00DD269D"/>
    <w:rPr>
      <w:rFonts w:ascii="DINOT" w:hAnsi="DINOT" w:cstheme="minorHAnsi"/>
      <w:sz w:val="14"/>
      <w:szCs w:val="14"/>
    </w:rPr>
  </w:style>
  <w:style w:type="paragraph" w:styleId="Revision">
    <w:name w:val="Revision"/>
    <w:hidden/>
    <w:uiPriority w:val="99"/>
    <w:semiHidden/>
    <w:rsid w:val="009952C5"/>
    <w:pPr>
      <w:spacing w:after="0" w:line="240" w:lineRule="auto"/>
    </w:pPr>
    <w:rPr>
      <w:rFonts w:ascii="Century Gothic" w:hAnsi="Century Gothic"/>
      <w:sz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1A64"/>
    <w:pPr>
      <w:numPr>
        <w:ilvl w:val="1"/>
      </w:numPr>
      <w:spacing w:after="160"/>
      <w:ind w:left="144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791A64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144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60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33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490052">
          <w:marLeft w:val="0"/>
          <w:marRight w:val="0"/>
          <w:marTop w:val="10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760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318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2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269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886659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C0C0C0"/>
                        <w:left w:val="single" w:sz="6" w:space="0" w:color="D9D9D9"/>
                        <w:bottom w:val="single" w:sz="6" w:space="0" w:color="D9D9D9"/>
                        <w:right w:val="single" w:sz="6" w:space="0" w:color="D9D9D9"/>
                      </w:divBdr>
                      <w:divsChild>
                        <w:div w:id="1601375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3261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036753">
                  <w:marLeft w:val="0"/>
                  <w:marRight w:val="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7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144518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single" w:sz="6" w:space="0" w:color="F5F5F5"/>
                            <w:left w:val="single" w:sz="6" w:space="0" w:color="F5F5F5"/>
                            <w:bottom w:val="single" w:sz="6" w:space="0" w:color="F5F5F5"/>
                            <w:right w:val="single" w:sz="6" w:space="0" w:color="F5F5F5"/>
                          </w:divBdr>
                          <w:divsChild>
                            <w:div w:id="393312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0578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70420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1041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7904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auto"/>
                                        <w:left w:val="single" w:sz="6" w:space="4" w:color="auto"/>
                                        <w:bottom w:val="single" w:sz="6" w:space="0" w:color="auto"/>
                                        <w:right w:val="single" w:sz="6" w:space="2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491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8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3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6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8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massivit.com" TargetMode="External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image" Target="media/image26.jpeg"/><Relationship Id="rId21" Type="http://schemas.openxmlformats.org/officeDocument/2006/relationships/image" Target="media/image10.jpeg"/><Relationship Id="rId34" Type="http://schemas.openxmlformats.org/officeDocument/2006/relationships/image" Target="media/image20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41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jpeg"/><Relationship Id="rId32" Type="http://schemas.openxmlformats.org/officeDocument/2006/relationships/image" Target="media/image19.jpg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g"/><Relationship Id="rId36" Type="http://schemas.openxmlformats.org/officeDocument/2006/relationships/image" Target="media/image23.jpeg"/><Relationship Id="rId10" Type="http://schemas.openxmlformats.org/officeDocument/2006/relationships/header" Target="header1.xml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8.jpg"/><Relationship Id="rId35" Type="http://schemas.openxmlformats.org/officeDocument/2006/relationships/image" Target="media/image21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://www.massivit.com" TargetMode="External"/><Relationship Id="rId17" Type="http://schemas.openxmlformats.org/officeDocument/2006/relationships/footer" Target="footer3.xml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Downloads\Application%20No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EDD48D-9B43-436B-9058-5F193A3FF2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Application Note.dotx</Template>
  <TotalTime>91</TotalTime>
  <Pages>14</Pages>
  <Words>1604</Words>
  <Characters>9143</Characters>
  <Application>Microsoft Office Word</Application>
  <DocSecurity>0</DocSecurity>
  <Lines>76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Monty Alon</dc:creator>
  <cp:keywords>Technical Note</cp:keywords>
  <dc:description/>
  <cp:lastModifiedBy>david goldhar</cp:lastModifiedBy>
  <cp:revision>10</cp:revision>
  <cp:lastPrinted>2017-11-27T05:28:00Z</cp:lastPrinted>
  <dcterms:created xsi:type="dcterms:W3CDTF">2018-08-31T08:08:00Z</dcterms:created>
  <dcterms:modified xsi:type="dcterms:W3CDTF">2018-09-02T09:44:00Z</dcterms:modified>
</cp:coreProperties>
</file>