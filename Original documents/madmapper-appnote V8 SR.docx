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041202" w14:textId="77777777" w:rsidR="007706C9" w:rsidRPr="0097550C" w:rsidRDefault="00E069E5" w:rsidP="004A7A9A">
      <w:pPr>
        <w:pStyle w:val="Heading2NoNumber"/>
        <w:ind w:left="0"/>
      </w:pPr>
      <w:bookmarkStart w:id="0" w:name="_Hlk491262227"/>
      <w:bookmarkStart w:id="1" w:name="_Toc473031655"/>
      <w:bookmarkStart w:id="2" w:name="_Toc473211095"/>
      <w:bookmarkEnd w:id="0"/>
      <w:r>
        <w:t xml:space="preserve">Application </w:t>
      </w:r>
      <w:r w:rsidR="007706C9">
        <w:t>Note</w:t>
      </w:r>
      <w:bookmarkEnd w:id="1"/>
      <w:bookmarkEnd w:id="2"/>
    </w:p>
    <w:tbl>
      <w:tblPr>
        <w:tblpPr w:leftFromText="180" w:rightFromText="180" w:vertAnchor="page" w:horzAnchor="margin" w:tblpY="4861"/>
        <w:tblW w:w="0" w:type="auto"/>
        <w:tblBorders>
          <w:top w:val="single" w:sz="4" w:space="0" w:color="324592"/>
          <w:left w:val="single" w:sz="4" w:space="0" w:color="324592"/>
          <w:bottom w:val="single" w:sz="4" w:space="0" w:color="324592"/>
          <w:right w:val="single" w:sz="4" w:space="0" w:color="324592"/>
          <w:insideH w:val="single" w:sz="4" w:space="0" w:color="324592"/>
          <w:insideV w:val="single" w:sz="4" w:space="0" w:color="324592"/>
        </w:tblBorders>
        <w:tblLook w:val="0000" w:firstRow="0" w:lastRow="0" w:firstColumn="0" w:lastColumn="0" w:noHBand="0" w:noVBand="0"/>
      </w:tblPr>
      <w:tblGrid>
        <w:gridCol w:w="2892"/>
        <w:gridCol w:w="5603"/>
      </w:tblGrid>
      <w:tr w:rsidR="003242DD" w14:paraId="677B99F5" w14:textId="77777777" w:rsidTr="003242DD">
        <w:tc>
          <w:tcPr>
            <w:tcW w:w="2892" w:type="dxa"/>
            <w:shd w:val="clear" w:color="auto" w:fill="E5E8F7"/>
          </w:tcPr>
          <w:p w14:paraId="5133B5E3" w14:textId="77777777" w:rsidR="003242DD" w:rsidRPr="00E7454D" w:rsidRDefault="003242DD" w:rsidP="003242DD">
            <w:pPr>
              <w:pStyle w:val="a3"/>
              <w:framePr w:hSpace="0" w:wrap="auto" w:vAnchor="margin" w:hAnchor="text" w:yAlign="inline"/>
            </w:pPr>
            <w:r w:rsidRPr="00E7454D">
              <w:t>Product</w:t>
            </w:r>
          </w:p>
        </w:tc>
        <w:tc>
          <w:tcPr>
            <w:tcW w:w="5603" w:type="dxa"/>
          </w:tcPr>
          <w:p w14:paraId="47D5932A" w14:textId="77777777" w:rsidR="003242DD" w:rsidRPr="00E7454D" w:rsidRDefault="003242DD" w:rsidP="003242DD">
            <w:pPr>
              <w:pStyle w:val="a3"/>
              <w:framePr w:hSpace="0" w:wrap="auto" w:vAnchor="margin" w:hAnchor="text" w:yAlign="inline"/>
            </w:pPr>
            <w:r w:rsidRPr="00E7454D">
              <w:t>3D Printer 1800</w:t>
            </w:r>
          </w:p>
        </w:tc>
      </w:tr>
      <w:tr w:rsidR="003242DD" w14:paraId="67CB7599" w14:textId="77777777" w:rsidTr="00E804BC">
        <w:tc>
          <w:tcPr>
            <w:tcW w:w="2892" w:type="dxa"/>
            <w:shd w:val="clear" w:color="auto" w:fill="E5E8F7"/>
          </w:tcPr>
          <w:p w14:paraId="0BCE34D5" w14:textId="77777777" w:rsidR="003242DD" w:rsidRPr="00E7454D" w:rsidRDefault="00E069E5" w:rsidP="003242DD">
            <w:pPr>
              <w:pStyle w:val="a3"/>
              <w:framePr w:hSpace="0" w:wrap="auto" w:vAnchor="margin" w:hAnchor="text" w:yAlign="inline"/>
            </w:pPr>
            <w:r>
              <w:t>A</w:t>
            </w:r>
            <w:r w:rsidR="003242DD" w:rsidRPr="00E7454D">
              <w:t xml:space="preserve">/N # </w:t>
            </w:r>
          </w:p>
        </w:tc>
        <w:tc>
          <w:tcPr>
            <w:tcW w:w="5603" w:type="dxa"/>
            <w:shd w:val="clear" w:color="auto" w:fill="auto"/>
          </w:tcPr>
          <w:p w14:paraId="00CD8748" w14:textId="77777777" w:rsidR="003242DD" w:rsidRPr="00E7454D" w:rsidRDefault="003242DD" w:rsidP="003242DD">
            <w:pPr>
              <w:pStyle w:val="a3"/>
              <w:framePr w:hSpace="0" w:wrap="auto" w:vAnchor="margin" w:hAnchor="text" w:yAlign="inline"/>
            </w:pPr>
          </w:p>
        </w:tc>
      </w:tr>
      <w:tr w:rsidR="003242DD" w14:paraId="516BAF79" w14:textId="77777777" w:rsidTr="00E804BC">
        <w:tc>
          <w:tcPr>
            <w:tcW w:w="2892" w:type="dxa"/>
            <w:shd w:val="clear" w:color="auto" w:fill="E5E8F7"/>
          </w:tcPr>
          <w:p w14:paraId="036B6161" w14:textId="77777777" w:rsidR="003242DD" w:rsidRPr="00E7454D" w:rsidRDefault="003242DD" w:rsidP="003242DD">
            <w:pPr>
              <w:pStyle w:val="a3"/>
              <w:framePr w:hSpace="0" w:wrap="auto" w:vAnchor="margin" w:hAnchor="text" w:yAlign="inline"/>
            </w:pPr>
            <w:r w:rsidRPr="00E7454D">
              <w:t>Subject</w:t>
            </w:r>
          </w:p>
        </w:tc>
        <w:tc>
          <w:tcPr>
            <w:tcW w:w="5603" w:type="dxa"/>
            <w:shd w:val="clear" w:color="auto" w:fill="auto"/>
          </w:tcPr>
          <w:p w14:paraId="4983694E" w14:textId="77777777" w:rsidR="00893D4A" w:rsidRPr="00893D4A" w:rsidRDefault="00EE0E56" w:rsidP="00C00705">
            <w:pPr>
              <w:pStyle w:val="a3"/>
              <w:framePr w:hSpace="0" w:wrap="auto" w:vAnchor="margin" w:hAnchor="text" w:yAlign="inline"/>
              <w:rPr>
                <w:rtl/>
              </w:rPr>
            </w:pPr>
            <w:r>
              <w:t>P</w:t>
            </w:r>
            <w:r w:rsidR="00893D4A">
              <w:t xml:space="preserve">rojection </w:t>
            </w:r>
            <w:r>
              <w:t xml:space="preserve">mapping on </w:t>
            </w:r>
            <w:proofErr w:type="spellStart"/>
            <w:r>
              <w:t>massivit</w:t>
            </w:r>
            <w:proofErr w:type="spellEnd"/>
            <w:r>
              <w:t xml:space="preserve"> 3d prints </w:t>
            </w:r>
            <w:r w:rsidR="00893D4A">
              <w:t xml:space="preserve">using </w:t>
            </w:r>
            <w:proofErr w:type="spellStart"/>
            <w:r w:rsidR="00893D4A">
              <w:t>Madmapper</w:t>
            </w:r>
            <w:proofErr w:type="spellEnd"/>
            <w:r w:rsidR="00893D4A">
              <w:t xml:space="preserve"> </w:t>
            </w:r>
          </w:p>
        </w:tc>
      </w:tr>
      <w:tr w:rsidR="003242DD" w14:paraId="196B104B" w14:textId="77777777" w:rsidTr="00E804BC">
        <w:tc>
          <w:tcPr>
            <w:tcW w:w="2892" w:type="dxa"/>
            <w:shd w:val="clear" w:color="auto" w:fill="E5E8F7"/>
          </w:tcPr>
          <w:p w14:paraId="2B37A281" w14:textId="77777777" w:rsidR="003242DD" w:rsidRPr="00E7454D" w:rsidRDefault="003242DD" w:rsidP="003242DD">
            <w:pPr>
              <w:pStyle w:val="a3"/>
              <w:framePr w:hSpace="0" w:wrap="auto" w:vAnchor="margin" w:hAnchor="text" w:yAlign="inline"/>
            </w:pPr>
            <w:r w:rsidRPr="00E7454D">
              <w:t>No. Pages</w:t>
            </w:r>
          </w:p>
        </w:tc>
        <w:tc>
          <w:tcPr>
            <w:tcW w:w="5603" w:type="dxa"/>
            <w:shd w:val="clear" w:color="auto" w:fill="auto"/>
          </w:tcPr>
          <w:p w14:paraId="1061F7C6" w14:textId="77777777" w:rsidR="003242DD" w:rsidRPr="00E7454D" w:rsidRDefault="003528F5" w:rsidP="003242DD">
            <w:pPr>
              <w:pStyle w:val="a3"/>
              <w:framePr w:hSpace="0" w:wrap="auto" w:vAnchor="margin" w:hAnchor="text" w:yAlign="inline"/>
            </w:pPr>
            <w:r>
              <w:t>22</w:t>
            </w:r>
          </w:p>
        </w:tc>
      </w:tr>
      <w:tr w:rsidR="003242DD" w14:paraId="685FB441" w14:textId="77777777" w:rsidTr="00E804BC">
        <w:tc>
          <w:tcPr>
            <w:tcW w:w="2892" w:type="dxa"/>
            <w:shd w:val="clear" w:color="auto" w:fill="E5E8F7"/>
          </w:tcPr>
          <w:p w14:paraId="3B5CCAEA" w14:textId="77777777" w:rsidR="003242DD" w:rsidRPr="00E7454D" w:rsidRDefault="003242DD" w:rsidP="003242DD">
            <w:pPr>
              <w:pStyle w:val="a3"/>
              <w:framePr w:hSpace="0" w:wrap="auto" w:vAnchor="margin" w:hAnchor="text" w:yAlign="inline"/>
            </w:pPr>
            <w:r w:rsidRPr="00E7454D">
              <w:t>Refer to T/N #</w:t>
            </w:r>
          </w:p>
        </w:tc>
        <w:tc>
          <w:tcPr>
            <w:tcW w:w="5603" w:type="dxa"/>
            <w:shd w:val="clear" w:color="auto" w:fill="auto"/>
          </w:tcPr>
          <w:p w14:paraId="71E1394A" w14:textId="77777777" w:rsidR="003242DD" w:rsidRPr="00E7454D" w:rsidRDefault="003242DD" w:rsidP="003242DD">
            <w:pPr>
              <w:pStyle w:val="a3"/>
              <w:framePr w:hSpace="0" w:wrap="auto" w:vAnchor="margin" w:hAnchor="text" w:yAlign="inline"/>
            </w:pPr>
          </w:p>
        </w:tc>
      </w:tr>
      <w:tr w:rsidR="003242DD" w14:paraId="4B1A3171" w14:textId="77777777" w:rsidTr="00E804BC">
        <w:tc>
          <w:tcPr>
            <w:tcW w:w="2892" w:type="dxa"/>
            <w:shd w:val="clear" w:color="auto" w:fill="E5E8F7"/>
          </w:tcPr>
          <w:p w14:paraId="3A9322DE" w14:textId="77777777" w:rsidR="003242DD" w:rsidRPr="00E7454D" w:rsidRDefault="003242DD" w:rsidP="003242DD">
            <w:pPr>
              <w:pStyle w:val="a3"/>
              <w:framePr w:hSpace="0" w:wrap="auto" w:vAnchor="margin" w:hAnchor="text" w:yAlign="inline"/>
            </w:pPr>
            <w:r w:rsidRPr="00E7454D">
              <w:t>Written by</w:t>
            </w:r>
          </w:p>
        </w:tc>
        <w:tc>
          <w:tcPr>
            <w:tcW w:w="5603" w:type="dxa"/>
            <w:shd w:val="clear" w:color="auto" w:fill="auto"/>
          </w:tcPr>
          <w:p w14:paraId="39AD5ECA" w14:textId="77777777" w:rsidR="003242DD" w:rsidRPr="00E7454D" w:rsidRDefault="00F131E4" w:rsidP="00CF66BF">
            <w:pPr>
              <w:pStyle w:val="a3"/>
              <w:framePr w:hSpace="0" w:wrap="auto" w:vAnchor="margin" w:hAnchor="text" w:yAlign="inline"/>
              <w:rPr>
                <w:rtl/>
              </w:rPr>
            </w:pPr>
            <w:r>
              <w:t>Monty Alon</w:t>
            </w:r>
            <w:r w:rsidR="00CF66BF">
              <w:t>,</w:t>
            </w:r>
            <w:r>
              <w:t xml:space="preserve"> Shahar Barnett</w:t>
            </w:r>
            <w:r w:rsidR="00CF66BF">
              <w:t>, Ido De La Vega</w:t>
            </w:r>
          </w:p>
        </w:tc>
      </w:tr>
      <w:tr w:rsidR="003242DD" w14:paraId="270D682F" w14:textId="77777777" w:rsidTr="00E804BC">
        <w:tc>
          <w:tcPr>
            <w:tcW w:w="2892" w:type="dxa"/>
            <w:shd w:val="clear" w:color="auto" w:fill="E5E8F7"/>
          </w:tcPr>
          <w:p w14:paraId="46E78F85" w14:textId="77777777" w:rsidR="003242DD" w:rsidRPr="00E7454D" w:rsidRDefault="003242DD" w:rsidP="003242DD">
            <w:pPr>
              <w:pStyle w:val="a3"/>
              <w:framePr w:hSpace="0" w:wrap="auto" w:vAnchor="margin" w:hAnchor="text" w:yAlign="inline"/>
            </w:pPr>
            <w:r w:rsidRPr="00E7454D">
              <w:t>Approved by</w:t>
            </w:r>
          </w:p>
        </w:tc>
        <w:tc>
          <w:tcPr>
            <w:tcW w:w="5603" w:type="dxa"/>
            <w:shd w:val="clear" w:color="auto" w:fill="auto"/>
          </w:tcPr>
          <w:p w14:paraId="3C79C87E" w14:textId="77777777" w:rsidR="003242DD" w:rsidRPr="00E7454D" w:rsidRDefault="003242DD" w:rsidP="003242DD">
            <w:pPr>
              <w:pStyle w:val="a3"/>
              <w:framePr w:hSpace="0" w:wrap="auto" w:vAnchor="margin" w:hAnchor="text" w:yAlign="inline"/>
            </w:pPr>
          </w:p>
        </w:tc>
      </w:tr>
      <w:tr w:rsidR="003242DD" w14:paraId="4ED8F209" w14:textId="77777777" w:rsidTr="00E804BC">
        <w:tc>
          <w:tcPr>
            <w:tcW w:w="2892" w:type="dxa"/>
            <w:shd w:val="clear" w:color="auto" w:fill="E5E8F7"/>
          </w:tcPr>
          <w:p w14:paraId="4862A7D1" w14:textId="77777777" w:rsidR="003242DD" w:rsidRPr="00E7454D" w:rsidRDefault="003242DD" w:rsidP="003242DD">
            <w:pPr>
              <w:pStyle w:val="a3"/>
              <w:framePr w:hSpace="0" w:wrap="auto" w:vAnchor="margin" w:hAnchor="text" w:yAlign="inline"/>
            </w:pPr>
            <w:r w:rsidRPr="00E7454D">
              <w:t>Edited by</w:t>
            </w:r>
          </w:p>
        </w:tc>
        <w:tc>
          <w:tcPr>
            <w:tcW w:w="5603" w:type="dxa"/>
            <w:shd w:val="clear" w:color="auto" w:fill="auto"/>
          </w:tcPr>
          <w:p w14:paraId="0BCCE77A" w14:textId="77777777" w:rsidR="003242DD" w:rsidRPr="00E7454D" w:rsidRDefault="003242DD" w:rsidP="003242DD">
            <w:pPr>
              <w:pStyle w:val="a3"/>
              <w:framePr w:hSpace="0" w:wrap="auto" w:vAnchor="margin" w:hAnchor="text" w:yAlign="inline"/>
            </w:pPr>
          </w:p>
        </w:tc>
      </w:tr>
      <w:tr w:rsidR="003242DD" w14:paraId="0D941C14" w14:textId="77777777" w:rsidTr="003242DD">
        <w:tc>
          <w:tcPr>
            <w:tcW w:w="2892" w:type="dxa"/>
            <w:shd w:val="clear" w:color="auto" w:fill="E5E8F7"/>
          </w:tcPr>
          <w:p w14:paraId="73CA1E61" w14:textId="77777777" w:rsidR="003242DD" w:rsidRPr="00E7454D" w:rsidRDefault="003242DD" w:rsidP="003242DD">
            <w:pPr>
              <w:pStyle w:val="a3"/>
              <w:framePr w:hSpace="0" w:wrap="auto" w:vAnchor="margin" w:hAnchor="text" w:yAlign="inline"/>
            </w:pPr>
            <w:r w:rsidRPr="00E7454D">
              <w:t>Date</w:t>
            </w:r>
          </w:p>
        </w:tc>
        <w:tc>
          <w:tcPr>
            <w:tcW w:w="5603" w:type="dxa"/>
          </w:tcPr>
          <w:p w14:paraId="2BFC6AA6" w14:textId="77777777" w:rsidR="003242DD" w:rsidRPr="00E7454D" w:rsidRDefault="00F131E4" w:rsidP="003528F5">
            <w:pPr>
              <w:pStyle w:val="a3"/>
              <w:framePr w:hSpace="0" w:wrap="auto" w:vAnchor="margin" w:hAnchor="text" w:yAlign="inline"/>
            </w:pPr>
            <w:r>
              <w:t>2</w:t>
            </w:r>
            <w:r w:rsidR="003528F5">
              <w:t>4</w:t>
            </w:r>
            <w:r>
              <w:t>.</w:t>
            </w:r>
            <w:r w:rsidR="003528F5">
              <w:t>9</w:t>
            </w:r>
            <w:r>
              <w:t>.2017</w:t>
            </w:r>
          </w:p>
        </w:tc>
      </w:tr>
    </w:tbl>
    <w:p w14:paraId="0605E078" w14:textId="77777777" w:rsidR="007706C9" w:rsidRDefault="00B93DD9" w:rsidP="007706C9">
      <w:pPr>
        <w:tabs>
          <w:tab w:val="left" w:pos="2364"/>
          <w:tab w:val="left" w:pos="2975"/>
        </w:tabs>
        <w:spacing w:before="400"/>
        <w:ind w:left="0"/>
        <w:rPr>
          <w:color w:val="2F5496" w:themeColor="accent1" w:themeShade="BF"/>
          <w:sz w:val="40"/>
          <w:szCs w:val="40"/>
        </w:rPr>
      </w:pPr>
      <w:r>
        <w:rPr>
          <w:rFonts w:ascii="Futura Md BT" w:hAnsi="Futura Md BT"/>
          <w:noProof/>
          <w:spacing w:val="40"/>
          <w:sz w:val="20"/>
        </w:rPr>
        <mc:AlternateContent>
          <mc:Choice Requires="wps">
            <w:drawing>
              <wp:anchor distT="0" distB="0" distL="114300" distR="114300" simplePos="0" relativeHeight="251658240" behindDoc="0" locked="0" layoutInCell="1" allowOverlap="1" wp14:anchorId="7CC836E5" wp14:editId="27EEF863">
                <wp:simplePos x="0" y="0"/>
                <wp:positionH relativeFrom="margin">
                  <wp:align>left</wp:align>
                </wp:positionH>
                <wp:positionV relativeFrom="paragraph">
                  <wp:posOffset>6350</wp:posOffset>
                </wp:positionV>
                <wp:extent cx="5390941" cy="10048"/>
                <wp:effectExtent l="0" t="76200" r="57785" b="10477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90941" cy="10048"/>
                        </a:xfrm>
                        <a:prstGeom prst="line">
                          <a:avLst/>
                        </a:prstGeom>
                        <a:noFill/>
                        <a:ln w="177800">
                          <a:solidFill>
                            <a:srgbClr val="32459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2E3BD" id="Straight Connector 3"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5pt" to="42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" strokecolor="#324592" strokeweight="14pt">
                <w10:wrap anchorx="margin"/>
              </v:line>
            </w:pict>
          </mc:Fallback>
        </mc:AlternateContent>
      </w:r>
    </w:p>
    <w:p w14:paraId="2A810DB9" w14:textId="77777777" w:rsidR="007706C9" w:rsidRDefault="007706C9" w:rsidP="007706C9">
      <w:pPr>
        <w:spacing w:before="400"/>
        <w:ind w:left="0"/>
        <w:rPr>
          <w:color w:val="2F5496" w:themeColor="accent1" w:themeShade="BF"/>
          <w:sz w:val="40"/>
          <w:szCs w:val="40"/>
        </w:rPr>
      </w:pPr>
    </w:p>
    <w:p w14:paraId="33F8398A" w14:textId="77777777" w:rsidR="004A7A9A" w:rsidRDefault="004A7A9A" w:rsidP="00E7454D">
      <w:pPr>
        <w:ind w:left="0"/>
      </w:pPr>
    </w:p>
    <w:p w14:paraId="54C439F9" w14:textId="77777777" w:rsidR="00850F5A" w:rsidRDefault="00850F5A">
      <w:pPr>
        <w:spacing w:before="0" w:after="160"/>
        <w:ind w:left="0"/>
      </w:pPr>
    </w:p>
    <w:p w14:paraId="06F0F34E" w14:textId="77777777" w:rsidR="00850F5A" w:rsidRDefault="00850F5A">
      <w:pPr>
        <w:spacing w:before="0" w:after="160"/>
        <w:ind w:left="0"/>
      </w:pPr>
    </w:p>
    <w:p w14:paraId="64B2B5C0" w14:textId="77777777" w:rsidR="00850F5A" w:rsidRDefault="00850F5A">
      <w:pPr>
        <w:spacing w:before="0" w:after="160"/>
        <w:ind w:left="0"/>
      </w:pPr>
    </w:p>
    <w:p w14:paraId="36F36C5B" w14:textId="77777777" w:rsidR="00850F5A" w:rsidRDefault="00850F5A">
      <w:pPr>
        <w:spacing w:before="0" w:after="160"/>
        <w:ind w:left="0"/>
      </w:pPr>
    </w:p>
    <w:p w14:paraId="33909E39" w14:textId="77777777" w:rsidR="00850F5A" w:rsidRDefault="00850F5A">
      <w:pPr>
        <w:spacing w:before="0" w:after="160"/>
        <w:ind w:left="0"/>
      </w:pPr>
    </w:p>
    <w:p w14:paraId="4E12CF44" w14:textId="77777777" w:rsidR="00850F5A" w:rsidRDefault="00850F5A">
      <w:pPr>
        <w:spacing w:before="0" w:after="160"/>
        <w:ind w:left="0"/>
      </w:pPr>
    </w:p>
    <w:p w14:paraId="42A64662" w14:textId="77777777" w:rsidR="00850F5A" w:rsidRDefault="00850F5A">
      <w:pPr>
        <w:spacing w:before="0" w:after="160"/>
        <w:ind w:left="0"/>
      </w:pPr>
    </w:p>
    <w:p w14:paraId="7FE6FFE7" w14:textId="77777777" w:rsidR="00850F5A" w:rsidRDefault="00850F5A">
      <w:pPr>
        <w:spacing w:before="0" w:after="160"/>
        <w:ind w:left="0"/>
      </w:pPr>
    </w:p>
    <w:p w14:paraId="5BF44D1C" w14:textId="77777777" w:rsidR="00850F5A" w:rsidRDefault="00850F5A">
      <w:pPr>
        <w:spacing w:before="0" w:after="160"/>
        <w:ind w:left="0"/>
      </w:pPr>
    </w:p>
    <w:p w14:paraId="463EFF51" w14:textId="77777777" w:rsidR="00850F5A" w:rsidRDefault="00850F5A">
      <w:pPr>
        <w:spacing w:before="0" w:after="160"/>
        <w:ind w:left="0"/>
      </w:pPr>
    </w:p>
    <w:p w14:paraId="79D59F96" w14:textId="77777777" w:rsidR="001259A9" w:rsidRDefault="001259A9">
      <w:pPr>
        <w:spacing w:before="0" w:after="160"/>
        <w:ind w:left="0"/>
      </w:pPr>
    </w:p>
    <w:p w14:paraId="1358438B" w14:textId="77777777" w:rsidR="001259A9" w:rsidRDefault="001259A9">
      <w:pPr>
        <w:spacing w:before="0" w:after="160"/>
        <w:ind w:left="0"/>
      </w:pPr>
    </w:p>
    <w:p w14:paraId="3C23DD53" w14:textId="77777777" w:rsidR="004B5E49" w:rsidRDefault="004B5E49">
      <w:pPr>
        <w:spacing w:before="0" w:after="160"/>
        <w:ind w:left="0"/>
      </w:pPr>
    </w:p>
    <w:p w14:paraId="46EE8AF9" w14:textId="77777777" w:rsidR="004B5E49" w:rsidRDefault="004B5E49">
      <w:pPr>
        <w:spacing w:before="0" w:after="160"/>
        <w:ind w:left="0"/>
      </w:pPr>
    </w:p>
    <w:p w14:paraId="485659C8" w14:textId="77777777" w:rsidR="003124B0" w:rsidRDefault="003124B0">
      <w:pPr>
        <w:spacing w:before="0" w:after="160"/>
        <w:ind w:left="0"/>
        <w:rPr>
          <w:color w:val="FF0000"/>
        </w:rPr>
      </w:pPr>
    </w:p>
    <w:p w14:paraId="33BF3A01" w14:textId="77777777" w:rsidR="00850F5A" w:rsidRDefault="00850F5A">
      <w:pPr>
        <w:spacing w:before="0" w:after="160"/>
        <w:ind w:left="0"/>
      </w:pPr>
    </w:p>
    <w:p w14:paraId="4A2104DD" w14:textId="77777777" w:rsidR="00850F5A" w:rsidRDefault="00850F5A">
      <w:pPr>
        <w:spacing w:before="0" w:after="160"/>
        <w:ind w:left="0"/>
      </w:pPr>
    </w:p>
    <w:p w14:paraId="6FC47D94" w14:textId="77777777" w:rsidR="00850F5A" w:rsidRDefault="00850F5A">
      <w:pPr>
        <w:spacing w:before="0" w:after="160"/>
        <w:ind w:left="0"/>
      </w:pPr>
    </w:p>
    <w:p w14:paraId="60129B2A" w14:textId="77777777" w:rsidR="00850F5A" w:rsidRDefault="00850F5A">
      <w:pPr>
        <w:spacing w:before="0" w:after="160"/>
        <w:ind w:left="0"/>
      </w:pPr>
    </w:p>
    <w:p w14:paraId="44D77299" w14:textId="77777777" w:rsidR="00850F5A" w:rsidRDefault="00850F5A">
      <w:pPr>
        <w:spacing w:before="0" w:after="160"/>
        <w:ind w:left="0"/>
      </w:pPr>
    </w:p>
    <w:p w14:paraId="18543758" w14:textId="77777777" w:rsidR="00F131E4" w:rsidRDefault="00F131E4" w:rsidP="00F131E4">
      <w:pPr>
        <w:rPr>
          <w:lang w:bidi="ar-SA"/>
        </w:rPr>
      </w:pPr>
    </w:p>
    <w:p w14:paraId="71DBE3B0" w14:textId="77777777" w:rsidR="00F131E4" w:rsidRDefault="00CD38DC" w:rsidP="00F131E4">
      <w:pPr>
        <w:rPr>
          <w:lang w:bidi="ar-SA"/>
        </w:rPr>
      </w:pPr>
      <w:r>
        <w:rPr>
          <w:noProof/>
        </w:rPr>
        <w:lastRenderedPageBreak/>
        <w:drawing>
          <wp:anchor distT="0" distB="0" distL="114300" distR="114300" simplePos="0" relativeHeight="251675648" behindDoc="1" locked="0" layoutInCell="1" allowOverlap="1" wp14:anchorId="15BBB7EC" wp14:editId="5D8B96EC">
            <wp:simplePos x="0" y="0"/>
            <wp:positionH relativeFrom="margin">
              <wp:align>left</wp:align>
            </wp:positionH>
            <wp:positionV relativeFrom="paragraph">
              <wp:posOffset>0</wp:posOffset>
            </wp:positionV>
            <wp:extent cx="5817870" cy="8053705"/>
            <wp:effectExtent l="0" t="0" r="0" b="4445"/>
            <wp:wrapThrough wrapText="bothSides">
              <wp:wrapPolygon edited="0">
                <wp:start x="0" y="0"/>
                <wp:lineTo x="0" y="21561"/>
                <wp:lineTo x="21501" y="21561"/>
                <wp:lineTo x="2150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j.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870" cy="8053705"/>
                    </a:xfrm>
                    <a:prstGeom prst="rect">
                      <a:avLst/>
                    </a:prstGeom>
                  </pic:spPr>
                </pic:pic>
              </a:graphicData>
            </a:graphic>
            <wp14:sizeRelH relativeFrom="margin">
              <wp14:pctWidth>0</wp14:pctWidth>
            </wp14:sizeRelH>
            <wp14:sizeRelV relativeFrom="margin">
              <wp14:pctHeight>0</wp14:pctHeight>
            </wp14:sizeRelV>
          </wp:anchor>
        </w:drawing>
      </w:r>
    </w:p>
    <w:p w14:paraId="1BBAC409" w14:textId="77777777" w:rsidR="00F131E4" w:rsidRDefault="00F131E4" w:rsidP="00F131E4">
      <w:pPr>
        <w:rPr>
          <w:lang w:bidi="ar-SA"/>
        </w:rPr>
      </w:pPr>
    </w:p>
    <w:p w14:paraId="66FF52BA" w14:textId="77777777" w:rsidR="00F131E4" w:rsidRDefault="00F131E4" w:rsidP="00F131E4">
      <w:pPr>
        <w:rPr>
          <w:lang w:bidi="ar-SA"/>
        </w:rPr>
      </w:pPr>
    </w:p>
    <w:p w14:paraId="6C159205" w14:textId="77777777" w:rsidR="00F131E4" w:rsidRPr="00936AE7" w:rsidRDefault="00191DC9" w:rsidP="00191DC9">
      <w:pPr>
        <w:rPr>
          <w:b/>
          <w:bCs/>
          <w:color w:val="009999"/>
          <w:sz w:val="28"/>
          <w:szCs w:val="28"/>
        </w:rPr>
      </w:pPr>
      <w:r w:rsidRPr="00936AE7">
        <w:rPr>
          <w:b/>
          <w:bCs/>
          <w:color w:val="009999"/>
          <w:sz w:val="28"/>
          <w:szCs w:val="28"/>
        </w:rPr>
        <w:t>1. Intro</w:t>
      </w:r>
    </w:p>
    <w:p w14:paraId="128FAB9A" w14:textId="77777777" w:rsidR="00191DC9" w:rsidRPr="00936AE7" w:rsidRDefault="00191DC9" w:rsidP="00191DC9">
      <w:pPr>
        <w:rPr>
          <w:b/>
          <w:bCs/>
          <w:color w:val="009999"/>
          <w:sz w:val="28"/>
          <w:szCs w:val="28"/>
        </w:rPr>
      </w:pPr>
      <w:r w:rsidRPr="00936AE7">
        <w:rPr>
          <w:b/>
          <w:bCs/>
          <w:color w:val="009999"/>
          <w:sz w:val="28"/>
          <w:szCs w:val="28"/>
        </w:rPr>
        <w:t>2. Creation of the design</w:t>
      </w:r>
    </w:p>
    <w:p w14:paraId="2CB6E812" w14:textId="57C54696" w:rsidR="00C337FC" w:rsidRPr="008204F3" w:rsidRDefault="00C337FC" w:rsidP="00191DC9">
      <w:pPr>
        <w:rPr>
          <w:sz w:val="24"/>
          <w:szCs w:val="24"/>
        </w:rPr>
      </w:pPr>
      <w:r w:rsidRPr="008204F3">
        <w:rPr>
          <w:sz w:val="24"/>
          <w:szCs w:val="24"/>
        </w:rPr>
        <w:t xml:space="preserve">Step 1 - </w:t>
      </w:r>
      <w:r w:rsidRPr="008204F3">
        <w:rPr>
          <w:sz w:val="24"/>
          <w:szCs w:val="24"/>
          <w:lang w:bidi="ar-SA"/>
        </w:rPr>
        <w:t xml:space="preserve">Create a </w:t>
      </w:r>
      <w:del w:id="3" w:author="Elad Toister" w:date="2018-07-22T09:28:00Z">
        <w:r w:rsidRPr="008204F3" w:rsidDel="00C87E66">
          <w:rPr>
            <w:sz w:val="24"/>
            <w:szCs w:val="24"/>
            <w:lang w:bidi="ar-SA"/>
          </w:rPr>
          <w:delText xml:space="preserve">low </w:delText>
        </w:r>
      </w:del>
      <w:ins w:id="4" w:author="Elad Toister" w:date="2018-07-22T09:28:00Z">
        <w:r w:rsidR="00C87E66" w:rsidRPr="008204F3">
          <w:rPr>
            <w:sz w:val="24"/>
            <w:szCs w:val="24"/>
            <w:lang w:bidi="ar-SA"/>
          </w:rPr>
          <w:t>low</w:t>
        </w:r>
        <w:r w:rsidR="00C87E66">
          <w:rPr>
            <w:sz w:val="24"/>
            <w:szCs w:val="24"/>
            <w:lang w:bidi="ar-SA"/>
          </w:rPr>
          <w:t>-</w:t>
        </w:r>
      </w:ins>
      <w:del w:id="5" w:author="Elad Toister" w:date="2018-07-22T09:24:00Z">
        <w:r w:rsidRPr="008204F3" w:rsidDel="00F26F68">
          <w:rPr>
            <w:sz w:val="24"/>
            <w:szCs w:val="24"/>
            <w:lang w:bidi="ar-SA"/>
          </w:rPr>
          <w:delText>poly</w:delText>
        </w:r>
      </w:del>
      <w:ins w:id="6" w:author="Elad Toister" w:date="2018-07-22T09:24:00Z">
        <w:r w:rsidR="00F26F68">
          <w:rPr>
            <w:sz w:val="24"/>
            <w:szCs w:val="24"/>
            <w:lang w:bidi="ar-SA"/>
          </w:rPr>
          <w:t>polygon</w:t>
        </w:r>
      </w:ins>
      <w:del w:id="7" w:author="Elad Toister" w:date="2018-07-22T09:28:00Z">
        <w:r w:rsidRPr="008204F3" w:rsidDel="00C87E66">
          <w:rPr>
            <w:sz w:val="24"/>
            <w:szCs w:val="24"/>
            <w:lang w:bidi="ar-SA"/>
          </w:rPr>
          <w:delText xml:space="preserve"> </w:delText>
        </w:r>
      </w:del>
      <w:ins w:id="8" w:author="Elad Toister" w:date="2018-07-22T09:28:00Z">
        <w:r w:rsidR="00C87E66">
          <w:rPr>
            <w:sz w:val="24"/>
            <w:szCs w:val="24"/>
            <w:lang w:bidi="ar-SA"/>
          </w:rPr>
          <w:t xml:space="preserve">-count </w:t>
        </w:r>
      </w:ins>
      <w:r w:rsidRPr="008204F3">
        <w:rPr>
          <w:sz w:val="24"/>
          <w:szCs w:val="24"/>
          <w:lang w:bidi="ar-SA"/>
        </w:rPr>
        <w:t>version of the 3D Model</w:t>
      </w:r>
    </w:p>
    <w:p w14:paraId="7FF1CC0F" w14:textId="77777777" w:rsidR="00C337FC" w:rsidRPr="008204F3" w:rsidRDefault="00C337FC" w:rsidP="00191DC9">
      <w:pPr>
        <w:rPr>
          <w:sz w:val="24"/>
          <w:szCs w:val="24"/>
        </w:rPr>
      </w:pPr>
      <w:r w:rsidRPr="008204F3">
        <w:rPr>
          <w:sz w:val="24"/>
          <w:szCs w:val="24"/>
        </w:rPr>
        <w:t xml:space="preserve">Step 2 - </w:t>
      </w:r>
      <w:r w:rsidRPr="008204F3">
        <w:rPr>
          <w:sz w:val="24"/>
          <w:szCs w:val="24"/>
          <w:lang w:bidi="ar-SA"/>
        </w:rPr>
        <w:t>Using UV maps as a positioning guide</w:t>
      </w:r>
    </w:p>
    <w:p w14:paraId="7A2E4D43" w14:textId="77777777" w:rsidR="00C337FC" w:rsidRPr="008204F3" w:rsidRDefault="00C337FC" w:rsidP="00C337FC">
      <w:pPr>
        <w:rPr>
          <w:sz w:val="24"/>
          <w:szCs w:val="24"/>
          <w:rtl/>
        </w:rPr>
      </w:pPr>
      <w:r w:rsidRPr="008204F3">
        <w:rPr>
          <w:sz w:val="24"/>
          <w:szCs w:val="24"/>
        </w:rPr>
        <w:t xml:space="preserve">Step 3 - </w:t>
      </w:r>
      <w:r w:rsidRPr="008204F3">
        <w:rPr>
          <w:sz w:val="24"/>
          <w:szCs w:val="24"/>
          <w:lang w:bidi="ar-SA"/>
        </w:rPr>
        <w:t>Editing the video</w:t>
      </w:r>
    </w:p>
    <w:p w14:paraId="5D57003E" w14:textId="77777777" w:rsidR="00AD740C" w:rsidRPr="00936AE7" w:rsidRDefault="00191DC9" w:rsidP="00AD740C">
      <w:pPr>
        <w:rPr>
          <w:b/>
          <w:bCs/>
          <w:color w:val="009999"/>
          <w:sz w:val="28"/>
          <w:szCs w:val="28"/>
        </w:rPr>
      </w:pPr>
      <w:r w:rsidRPr="00936AE7">
        <w:rPr>
          <w:b/>
          <w:bCs/>
          <w:color w:val="009999"/>
          <w:sz w:val="28"/>
          <w:szCs w:val="28"/>
        </w:rPr>
        <w:t xml:space="preserve">3. installation </w:t>
      </w:r>
    </w:p>
    <w:p w14:paraId="6DB142EE" w14:textId="77777777" w:rsidR="00C337FC" w:rsidRPr="008204F3" w:rsidRDefault="00C337FC" w:rsidP="00936AE7">
      <w:pPr>
        <w:rPr>
          <w:sz w:val="24"/>
          <w:szCs w:val="24"/>
        </w:rPr>
      </w:pPr>
      <w:r w:rsidRPr="008204F3">
        <w:rPr>
          <w:sz w:val="24"/>
          <w:szCs w:val="24"/>
        </w:rPr>
        <w:t>Step 4</w:t>
      </w:r>
      <w:r w:rsidR="00936AE7" w:rsidRPr="008204F3">
        <w:rPr>
          <w:sz w:val="24"/>
          <w:szCs w:val="24"/>
        </w:rPr>
        <w:t xml:space="preserve"> - </w:t>
      </w:r>
      <w:r w:rsidR="00936AE7" w:rsidRPr="008204F3">
        <w:rPr>
          <w:sz w:val="24"/>
          <w:szCs w:val="24"/>
          <w:lang w:bidi="ar-SA"/>
        </w:rPr>
        <w:t xml:space="preserve">Importing files into </w:t>
      </w:r>
      <w:proofErr w:type="spellStart"/>
      <w:r w:rsidR="00936AE7" w:rsidRPr="008204F3">
        <w:rPr>
          <w:sz w:val="24"/>
          <w:szCs w:val="24"/>
          <w:lang w:bidi="ar-SA"/>
        </w:rPr>
        <w:t>Madmapper</w:t>
      </w:r>
      <w:proofErr w:type="spellEnd"/>
    </w:p>
    <w:p w14:paraId="4461A0B1" w14:textId="77777777" w:rsidR="00C337FC" w:rsidRPr="008204F3" w:rsidRDefault="00C337FC" w:rsidP="00AD740C">
      <w:pPr>
        <w:rPr>
          <w:sz w:val="24"/>
          <w:szCs w:val="24"/>
        </w:rPr>
      </w:pPr>
      <w:r w:rsidRPr="008204F3">
        <w:rPr>
          <w:sz w:val="24"/>
          <w:szCs w:val="24"/>
        </w:rPr>
        <w:t>Step 5</w:t>
      </w:r>
      <w:r w:rsidR="00936AE7" w:rsidRPr="008204F3">
        <w:rPr>
          <w:sz w:val="24"/>
          <w:szCs w:val="24"/>
        </w:rPr>
        <w:t xml:space="preserve"> - </w:t>
      </w:r>
      <w:r w:rsidR="00936AE7" w:rsidRPr="008204F3">
        <w:rPr>
          <w:sz w:val="24"/>
          <w:szCs w:val="24"/>
          <w:lang w:bidi="ar-SA"/>
        </w:rPr>
        <w:t>Creating a projection</w:t>
      </w:r>
    </w:p>
    <w:p w14:paraId="705E866E" w14:textId="77777777" w:rsidR="00C337FC" w:rsidRPr="008204F3" w:rsidRDefault="00C337FC" w:rsidP="00AD740C">
      <w:pPr>
        <w:rPr>
          <w:sz w:val="24"/>
          <w:szCs w:val="24"/>
          <w:lang w:bidi="ar-SA"/>
        </w:rPr>
      </w:pPr>
      <w:r w:rsidRPr="008204F3">
        <w:rPr>
          <w:sz w:val="24"/>
          <w:szCs w:val="24"/>
        </w:rPr>
        <w:t xml:space="preserve">Step </w:t>
      </w:r>
      <w:r w:rsidR="00936AE7" w:rsidRPr="008204F3">
        <w:rPr>
          <w:sz w:val="24"/>
          <w:szCs w:val="24"/>
        </w:rPr>
        <w:t xml:space="preserve">6 - </w:t>
      </w:r>
      <w:r w:rsidR="00936AE7" w:rsidRPr="008204F3">
        <w:rPr>
          <w:sz w:val="24"/>
          <w:szCs w:val="24"/>
          <w:lang w:bidi="ar-SA"/>
        </w:rPr>
        <w:t>Setting up the projection, prior to calibration</w:t>
      </w:r>
    </w:p>
    <w:p w14:paraId="75582BE2" w14:textId="77777777" w:rsidR="00936AE7" w:rsidRPr="008204F3" w:rsidRDefault="00936AE7" w:rsidP="00AD740C">
      <w:pPr>
        <w:rPr>
          <w:sz w:val="24"/>
          <w:szCs w:val="24"/>
          <w:lang w:bidi="ar-SA"/>
        </w:rPr>
      </w:pPr>
      <w:r w:rsidRPr="008204F3">
        <w:rPr>
          <w:sz w:val="24"/>
          <w:szCs w:val="24"/>
          <w:lang w:bidi="ar-SA"/>
        </w:rPr>
        <w:t>Step 7- Projection Mapping Calibration</w:t>
      </w:r>
    </w:p>
    <w:p w14:paraId="52987C1B" w14:textId="77777777" w:rsidR="00936AE7" w:rsidRPr="008204F3" w:rsidRDefault="008204F3" w:rsidP="00AD740C">
      <w:pPr>
        <w:rPr>
          <w:sz w:val="24"/>
          <w:szCs w:val="24"/>
        </w:rPr>
      </w:pPr>
      <w:r w:rsidRPr="008204F3">
        <w:rPr>
          <w:sz w:val="24"/>
          <w:szCs w:val="24"/>
        </w:rPr>
        <w:t xml:space="preserve">Step 8 - </w:t>
      </w:r>
      <w:r w:rsidRPr="008204F3">
        <w:rPr>
          <w:sz w:val="24"/>
          <w:szCs w:val="24"/>
          <w:lang w:bidi="ar-SA"/>
        </w:rPr>
        <w:t>Applying the video texture &amp; adding effects</w:t>
      </w:r>
    </w:p>
    <w:p w14:paraId="3EDDED27" w14:textId="77777777" w:rsidR="00F131E4" w:rsidRPr="00D863C4" w:rsidRDefault="00D863C4" w:rsidP="00D863C4">
      <w:pPr>
        <w:rPr>
          <w:b/>
          <w:bCs/>
          <w:color w:val="009999"/>
          <w:sz w:val="28"/>
          <w:szCs w:val="28"/>
          <w:lang w:bidi="ar-SA"/>
        </w:rPr>
      </w:pPr>
      <w:r w:rsidRPr="00D863C4">
        <w:rPr>
          <w:b/>
          <w:bCs/>
          <w:color w:val="009999"/>
          <w:sz w:val="28"/>
          <w:szCs w:val="28"/>
          <w:lang w:bidi="ar-SA"/>
        </w:rPr>
        <w:t>4. Summ</w:t>
      </w:r>
      <w:r>
        <w:rPr>
          <w:b/>
          <w:bCs/>
          <w:color w:val="009999"/>
          <w:sz w:val="28"/>
          <w:szCs w:val="28"/>
          <w:lang w:bidi="ar-SA"/>
        </w:rPr>
        <w:t>a</w:t>
      </w:r>
      <w:r w:rsidRPr="00D863C4">
        <w:rPr>
          <w:b/>
          <w:bCs/>
          <w:color w:val="009999"/>
          <w:sz w:val="28"/>
          <w:szCs w:val="28"/>
          <w:lang w:bidi="ar-SA"/>
        </w:rPr>
        <w:t xml:space="preserve">ry </w:t>
      </w:r>
    </w:p>
    <w:p w14:paraId="62DFC6BC" w14:textId="77777777" w:rsidR="00F131E4" w:rsidRDefault="00F131E4" w:rsidP="00F131E4">
      <w:pPr>
        <w:rPr>
          <w:lang w:bidi="ar-SA"/>
        </w:rPr>
      </w:pPr>
    </w:p>
    <w:p w14:paraId="3DD804C5" w14:textId="77777777" w:rsidR="00F131E4" w:rsidRDefault="00F131E4" w:rsidP="00F131E4">
      <w:pPr>
        <w:rPr>
          <w:lang w:bidi="ar-SA"/>
        </w:rPr>
      </w:pPr>
    </w:p>
    <w:p w14:paraId="233BD7AE" w14:textId="77777777" w:rsidR="00F131E4" w:rsidRDefault="00F131E4" w:rsidP="00F131E4">
      <w:pPr>
        <w:rPr>
          <w:lang w:bidi="ar-SA"/>
        </w:rPr>
      </w:pPr>
    </w:p>
    <w:p w14:paraId="49CDE715" w14:textId="77777777" w:rsidR="00F131E4" w:rsidRDefault="00F131E4" w:rsidP="00F131E4">
      <w:pPr>
        <w:rPr>
          <w:lang w:bidi="ar-SA"/>
        </w:rPr>
      </w:pPr>
    </w:p>
    <w:p w14:paraId="7B26E54B" w14:textId="77777777" w:rsidR="00F131E4" w:rsidRDefault="00F131E4" w:rsidP="00F131E4">
      <w:pPr>
        <w:rPr>
          <w:lang w:bidi="ar-SA"/>
        </w:rPr>
      </w:pPr>
    </w:p>
    <w:p w14:paraId="1E377831" w14:textId="77777777" w:rsidR="00F131E4" w:rsidRDefault="00F131E4" w:rsidP="00F131E4">
      <w:pPr>
        <w:rPr>
          <w:lang w:bidi="ar-SA"/>
        </w:rPr>
      </w:pPr>
    </w:p>
    <w:p w14:paraId="510AB2B6" w14:textId="77777777" w:rsidR="00F131E4" w:rsidRDefault="00F131E4" w:rsidP="00F131E4">
      <w:pPr>
        <w:rPr>
          <w:lang w:bidi="ar-SA"/>
        </w:rPr>
      </w:pPr>
    </w:p>
    <w:p w14:paraId="2276D1D3" w14:textId="77777777" w:rsidR="00F131E4" w:rsidRDefault="00F131E4" w:rsidP="00F131E4">
      <w:pPr>
        <w:rPr>
          <w:lang w:bidi="ar-SA"/>
        </w:rPr>
      </w:pPr>
    </w:p>
    <w:p w14:paraId="435C6019" w14:textId="77777777" w:rsidR="00F131E4" w:rsidRDefault="00F131E4" w:rsidP="00F131E4">
      <w:pPr>
        <w:rPr>
          <w:lang w:bidi="ar-SA"/>
        </w:rPr>
      </w:pPr>
    </w:p>
    <w:p w14:paraId="49DF6DC2" w14:textId="77777777" w:rsidR="00F131E4" w:rsidRDefault="00F131E4" w:rsidP="00F131E4">
      <w:pPr>
        <w:rPr>
          <w:lang w:bidi="ar-SA"/>
        </w:rPr>
      </w:pPr>
    </w:p>
    <w:p w14:paraId="1B827AAE" w14:textId="77777777" w:rsidR="00C337FC" w:rsidRDefault="00C337FC" w:rsidP="00451E94">
      <w:pPr>
        <w:ind w:left="0"/>
        <w:rPr>
          <w:lang w:bidi="ar-SA"/>
        </w:rPr>
      </w:pPr>
    </w:p>
    <w:p w14:paraId="77A91875" w14:textId="77777777" w:rsidR="008204F3" w:rsidRDefault="008204F3" w:rsidP="00451E94">
      <w:pPr>
        <w:ind w:left="0"/>
        <w:rPr>
          <w:sz w:val="24"/>
          <w:szCs w:val="24"/>
          <w:lang w:bidi="ar-SA"/>
        </w:rPr>
      </w:pPr>
    </w:p>
    <w:p w14:paraId="2D1C4A00" w14:textId="77777777" w:rsidR="008204F3" w:rsidRDefault="008204F3" w:rsidP="00451E94">
      <w:pPr>
        <w:ind w:left="0"/>
        <w:rPr>
          <w:sz w:val="24"/>
          <w:szCs w:val="24"/>
          <w:lang w:bidi="ar-SA"/>
        </w:rPr>
      </w:pPr>
    </w:p>
    <w:p w14:paraId="314FA177" w14:textId="77777777" w:rsidR="00FB7585" w:rsidRDefault="00FB7585" w:rsidP="00451E94">
      <w:pPr>
        <w:ind w:left="0"/>
        <w:rPr>
          <w:sz w:val="24"/>
          <w:szCs w:val="24"/>
          <w:lang w:bidi="ar-SA"/>
        </w:rPr>
      </w:pPr>
    </w:p>
    <w:p w14:paraId="56F2264D" w14:textId="509EE0C7" w:rsidR="00FB7585" w:rsidRPr="00585391" w:rsidRDefault="00FB7585">
      <w:pPr>
        <w:pStyle w:val="ListParagraph"/>
        <w:numPr>
          <w:ilvl w:val="0"/>
          <w:numId w:val="45"/>
        </w:numPr>
        <w:rPr>
          <w:ins w:id="9" w:author="Sharon Rothschild" w:date="2018-07-22T08:42:00Z"/>
          <w:b/>
          <w:bCs/>
          <w:color w:val="009999"/>
          <w:sz w:val="24"/>
          <w:szCs w:val="24"/>
          <w:lang w:bidi="ar-SA"/>
          <w:rPrChange w:id="10" w:author="Sharon Rothschild" w:date="2018-07-22T08:42:00Z">
            <w:rPr>
              <w:ins w:id="11" w:author="Sharon Rothschild" w:date="2018-07-22T08:42:00Z"/>
              <w:lang w:bidi="ar-SA"/>
            </w:rPr>
          </w:rPrChange>
        </w:rPr>
        <w:pPrChange w:id="12" w:author="Sharon Rothschild" w:date="2018-07-22T08:42:00Z">
          <w:pPr>
            <w:ind w:left="0"/>
          </w:pPr>
        </w:pPrChange>
      </w:pPr>
      <w:del w:id="13" w:author="Sharon Rothschild" w:date="2018-07-22T08:42:00Z">
        <w:r w:rsidRPr="00585391" w:rsidDel="00585391">
          <w:rPr>
            <w:b/>
            <w:bCs/>
            <w:color w:val="009999"/>
            <w:sz w:val="24"/>
            <w:szCs w:val="24"/>
            <w:lang w:bidi="ar-SA"/>
            <w:rPrChange w:id="14" w:author="Sharon Rothschild" w:date="2018-07-22T08:42:00Z">
              <w:rPr>
                <w:lang w:bidi="ar-SA"/>
              </w:rPr>
            </w:rPrChange>
          </w:rPr>
          <w:lastRenderedPageBreak/>
          <w:delText>1</w:delText>
        </w:r>
        <w:r w:rsidR="00936AE7" w:rsidRPr="00585391" w:rsidDel="00585391">
          <w:rPr>
            <w:b/>
            <w:bCs/>
            <w:color w:val="009999"/>
            <w:sz w:val="24"/>
            <w:szCs w:val="24"/>
            <w:lang w:bidi="ar-SA"/>
            <w:rPrChange w:id="15" w:author="Sharon Rothschild" w:date="2018-07-22T08:42:00Z">
              <w:rPr>
                <w:lang w:bidi="ar-SA"/>
              </w:rPr>
            </w:rPrChange>
          </w:rPr>
          <w:delText>.</w:delText>
        </w:r>
        <w:r w:rsidRPr="00585391" w:rsidDel="00585391">
          <w:rPr>
            <w:b/>
            <w:bCs/>
            <w:color w:val="009999"/>
            <w:sz w:val="24"/>
            <w:szCs w:val="24"/>
            <w:lang w:bidi="ar-SA"/>
            <w:rPrChange w:id="16" w:author="Sharon Rothschild" w:date="2018-07-22T08:42:00Z">
              <w:rPr>
                <w:lang w:bidi="ar-SA"/>
              </w:rPr>
            </w:rPrChange>
          </w:rPr>
          <w:delText xml:space="preserve"> </w:delText>
        </w:r>
      </w:del>
      <w:r w:rsidRPr="00585391">
        <w:rPr>
          <w:b/>
          <w:bCs/>
          <w:color w:val="009999"/>
          <w:sz w:val="24"/>
          <w:szCs w:val="24"/>
          <w:lang w:bidi="ar-SA"/>
          <w:rPrChange w:id="17" w:author="Sharon Rothschild" w:date="2018-07-22T08:42:00Z">
            <w:rPr>
              <w:lang w:bidi="ar-SA"/>
            </w:rPr>
          </w:rPrChange>
        </w:rPr>
        <w:t xml:space="preserve">Intro </w:t>
      </w:r>
    </w:p>
    <w:p w14:paraId="6E6D6EA7" w14:textId="77777777" w:rsidR="00585391" w:rsidRPr="00585391" w:rsidRDefault="00585391">
      <w:pPr>
        <w:ind w:left="360"/>
        <w:rPr>
          <w:ins w:id="18" w:author="Sharon Rothschild" w:date="2018-07-22T08:42:00Z"/>
          <w:sz w:val="24"/>
          <w:szCs w:val="24"/>
          <w:lang w:bidi="ar-SA"/>
          <w:rPrChange w:id="19" w:author="Sharon Rothschild" w:date="2018-07-22T08:42:00Z">
            <w:rPr>
              <w:ins w:id="20" w:author="Sharon Rothschild" w:date="2018-07-22T08:42:00Z"/>
              <w:lang w:bidi="ar-SA"/>
            </w:rPr>
          </w:rPrChange>
        </w:rPr>
        <w:pPrChange w:id="21" w:author="Sharon Rothschild" w:date="2018-07-22T08:42:00Z">
          <w:pPr>
            <w:pStyle w:val="ListParagraph"/>
            <w:numPr>
              <w:numId w:val="45"/>
            </w:numPr>
            <w:ind w:hanging="360"/>
          </w:pPr>
        </w:pPrChange>
      </w:pPr>
      <w:ins w:id="22" w:author="Sharon Rothschild" w:date="2018-07-22T08:42:00Z">
        <w:r w:rsidRPr="00585391">
          <w:rPr>
            <w:sz w:val="24"/>
            <w:szCs w:val="24"/>
            <w:lang w:bidi="ar-SA"/>
            <w:rPrChange w:id="23" w:author="Sharon Rothschild" w:date="2018-07-22T08:42:00Z">
              <w:rPr>
                <w:lang w:bidi="ar-SA"/>
              </w:rPr>
            </w:rPrChange>
          </w:rPr>
          <w:t>Projection mapping can be a great solution for adding texture, color and motion to your 3d displays. The advantage of printing in 3D for this purpose lies in the fact that UV maps are created from the original 3D file. When the Massivit 3D print is done, the projection mapping process is ready to go in a matter of a few simple steps.</w:t>
        </w:r>
      </w:ins>
    </w:p>
    <w:p w14:paraId="773AFB38" w14:textId="77777777" w:rsidR="00585391" w:rsidRPr="00585391" w:rsidRDefault="00585391">
      <w:pPr>
        <w:ind w:left="0"/>
        <w:rPr>
          <w:ins w:id="24" w:author="Sharon Rothschild" w:date="2018-07-22T08:42:00Z"/>
          <w:sz w:val="24"/>
          <w:szCs w:val="24"/>
          <w:lang w:bidi="ar-SA"/>
          <w:rPrChange w:id="25" w:author="Sharon Rothschild" w:date="2018-07-22T08:42:00Z">
            <w:rPr>
              <w:ins w:id="26" w:author="Sharon Rothschild" w:date="2018-07-22T08:42:00Z"/>
              <w:lang w:bidi="ar-SA"/>
            </w:rPr>
          </w:rPrChange>
        </w:rPr>
        <w:pPrChange w:id="27" w:author="Sharon Rothschild" w:date="2018-07-22T08:42:00Z">
          <w:pPr>
            <w:pStyle w:val="ListParagraph"/>
            <w:numPr>
              <w:numId w:val="45"/>
            </w:numPr>
            <w:ind w:hanging="360"/>
          </w:pPr>
        </w:pPrChange>
      </w:pPr>
      <w:ins w:id="28" w:author="Sharon Rothschild" w:date="2018-07-22T08:42:00Z">
        <w:r w:rsidRPr="00585391">
          <w:rPr>
            <w:sz w:val="24"/>
            <w:szCs w:val="24"/>
            <w:lang w:bidi="ar-SA"/>
            <w:rPrChange w:id="29" w:author="Sharon Rothschild" w:date="2018-07-22T08:42:00Z">
              <w:rPr>
                <w:lang w:bidi="ar-SA"/>
              </w:rPr>
            </w:rPrChange>
          </w:rPr>
          <w:t xml:space="preserve">The combination of Massivit 3D printers and </w:t>
        </w:r>
        <w:proofErr w:type="spellStart"/>
        <w:r w:rsidRPr="00585391">
          <w:rPr>
            <w:sz w:val="24"/>
            <w:szCs w:val="24"/>
            <w:lang w:bidi="ar-SA"/>
            <w:rPrChange w:id="30" w:author="Sharon Rothschild" w:date="2018-07-22T08:42:00Z">
              <w:rPr>
                <w:lang w:bidi="ar-SA"/>
              </w:rPr>
            </w:rPrChange>
          </w:rPr>
          <w:t>Madmapper</w:t>
        </w:r>
        <w:proofErr w:type="spellEnd"/>
        <w:r w:rsidRPr="00585391">
          <w:rPr>
            <w:sz w:val="24"/>
            <w:szCs w:val="24"/>
            <w:lang w:bidi="ar-SA"/>
            <w:rPrChange w:id="31" w:author="Sharon Rothschild" w:date="2018-07-22T08:42:00Z">
              <w:rPr>
                <w:lang w:bidi="ar-SA"/>
              </w:rPr>
            </w:rPrChange>
          </w:rPr>
          <w:t xml:space="preserve"> software offers a simple solution for creating complex </w:t>
        </w:r>
        <w:proofErr w:type="gramStart"/>
        <w:r w:rsidRPr="00585391">
          <w:rPr>
            <w:sz w:val="24"/>
            <w:szCs w:val="24"/>
            <w:lang w:bidi="ar-SA"/>
            <w:rPrChange w:id="32" w:author="Sharon Rothschild" w:date="2018-07-22T08:42:00Z">
              <w:rPr>
                <w:lang w:bidi="ar-SA"/>
              </w:rPr>
            </w:rPrChange>
          </w:rPr>
          <w:t>eye popping</w:t>
        </w:r>
        <w:proofErr w:type="gramEnd"/>
        <w:r w:rsidRPr="00585391">
          <w:rPr>
            <w:sz w:val="24"/>
            <w:szCs w:val="24"/>
            <w:lang w:bidi="ar-SA"/>
            <w:rPrChange w:id="33" w:author="Sharon Rothschild" w:date="2018-07-22T08:42:00Z">
              <w:rPr>
                <w:lang w:bidi="ar-SA"/>
              </w:rPr>
            </w:rPrChange>
          </w:rPr>
          <w:t xml:space="preserve"> displays with endless possibilities.</w:t>
        </w:r>
      </w:ins>
    </w:p>
    <w:p w14:paraId="1C6B83B9" w14:textId="77777777" w:rsidR="00585391" w:rsidRPr="00585391" w:rsidRDefault="00585391" w:rsidP="00585391">
      <w:pPr>
        <w:ind w:left="0"/>
        <w:rPr>
          <w:b/>
          <w:bCs/>
          <w:color w:val="009999"/>
          <w:sz w:val="24"/>
          <w:szCs w:val="24"/>
          <w:lang w:bidi="ar-SA"/>
          <w:rPrChange w:id="34" w:author="Sharon Rothschild" w:date="2018-07-22T08:42:00Z">
            <w:rPr>
              <w:lang w:bidi="ar-SA"/>
            </w:rPr>
          </w:rPrChange>
        </w:rPr>
      </w:pPr>
    </w:p>
    <w:p w14:paraId="22B42A2C" w14:textId="12404316" w:rsidR="00451E94" w:rsidRDefault="00AF6757" w:rsidP="00451E94">
      <w:pPr>
        <w:ind w:left="0"/>
        <w:rPr>
          <w:sz w:val="24"/>
          <w:szCs w:val="24"/>
          <w:lang w:bidi="ar-SA"/>
        </w:rPr>
      </w:pPr>
      <w:commentRangeStart w:id="35"/>
      <w:r w:rsidRPr="00864B69">
        <w:rPr>
          <w:sz w:val="24"/>
          <w:szCs w:val="24"/>
          <w:lang w:bidi="ar-SA"/>
        </w:rPr>
        <w:t>Video</w:t>
      </w:r>
      <w:commentRangeEnd w:id="35"/>
      <w:r w:rsidR="0043062A">
        <w:rPr>
          <w:rStyle w:val="CommentReference"/>
        </w:rPr>
        <w:commentReference w:id="35"/>
      </w:r>
      <w:r w:rsidRPr="00864B69">
        <w:rPr>
          <w:sz w:val="24"/>
          <w:szCs w:val="24"/>
          <w:lang w:bidi="ar-SA"/>
        </w:rPr>
        <w:t xml:space="preserve"> mapping </w:t>
      </w:r>
      <w:r w:rsidR="00864B69">
        <w:rPr>
          <w:sz w:val="24"/>
          <w:szCs w:val="24"/>
          <w:lang w:bidi="ar-SA"/>
        </w:rPr>
        <w:t>is a</w:t>
      </w:r>
      <w:ins w:id="36" w:author="Elad Toister" w:date="2018-07-22T09:29:00Z">
        <w:r w:rsidR="00C87E66">
          <w:rPr>
            <w:sz w:val="24"/>
            <w:szCs w:val="24"/>
            <w:lang w:bidi="ar-SA"/>
          </w:rPr>
          <w:t>n innovative</w:t>
        </w:r>
      </w:ins>
      <w:r w:rsidR="00864B69">
        <w:rPr>
          <w:sz w:val="24"/>
          <w:szCs w:val="24"/>
          <w:lang w:bidi="ar-SA"/>
        </w:rPr>
        <w:t xml:space="preserve"> method of p</w:t>
      </w:r>
      <w:r w:rsidRPr="00864B69">
        <w:rPr>
          <w:sz w:val="24"/>
          <w:szCs w:val="24"/>
          <w:lang w:bidi="ar-SA"/>
        </w:rPr>
        <w:t>roject</w:t>
      </w:r>
      <w:r w:rsidR="00864B69">
        <w:rPr>
          <w:sz w:val="24"/>
          <w:szCs w:val="24"/>
          <w:lang w:bidi="ar-SA"/>
        </w:rPr>
        <w:t>ing</w:t>
      </w:r>
      <w:r w:rsidRPr="00864B69">
        <w:rPr>
          <w:sz w:val="24"/>
          <w:szCs w:val="24"/>
          <w:lang w:bidi="ar-SA"/>
        </w:rPr>
        <w:t xml:space="preserve"> a video movie on a 3D object with a great deal of precision</w:t>
      </w:r>
      <w:r w:rsidR="00864B69">
        <w:rPr>
          <w:sz w:val="24"/>
          <w:szCs w:val="24"/>
          <w:lang w:bidi="ar-SA"/>
        </w:rPr>
        <w:t xml:space="preserve">. </w:t>
      </w:r>
      <w:ins w:id="37" w:author="Elad Toister" w:date="2018-07-22T09:29:00Z">
        <w:r w:rsidR="00C87E66">
          <w:rPr>
            <w:sz w:val="24"/>
            <w:szCs w:val="24"/>
            <w:lang w:bidi="ar-SA"/>
          </w:rPr>
          <w:t xml:space="preserve">The method uses the 3D information used for printing </w:t>
        </w:r>
      </w:ins>
      <w:ins w:id="38" w:author="Elad Toister" w:date="2018-07-22T09:30:00Z">
        <w:r w:rsidR="00C87E66">
          <w:rPr>
            <w:sz w:val="24"/>
            <w:szCs w:val="24"/>
            <w:lang w:bidi="ar-SA"/>
          </w:rPr>
          <w:t>to</w:t>
        </w:r>
      </w:ins>
      <w:ins w:id="39" w:author="Elad Toister" w:date="2018-07-22T09:29:00Z">
        <w:r w:rsidR="00C87E66">
          <w:rPr>
            <w:sz w:val="24"/>
            <w:szCs w:val="24"/>
            <w:lang w:bidi="ar-SA"/>
          </w:rPr>
          <w:t xml:space="preserve"> project an </w:t>
        </w:r>
      </w:ins>
      <w:ins w:id="40" w:author="Elad Toister" w:date="2018-07-22T09:30:00Z">
        <w:r w:rsidR="00C87E66">
          <w:rPr>
            <w:sz w:val="24"/>
            <w:szCs w:val="24"/>
            <w:lang w:bidi="ar-SA"/>
          </w:rPr>
          <w:t xml:space="preserve">image onto that printed shape. </w:t>
        </w:r>
      </w:ins>
      <w:r w:rsidR="00864B69">
        <w:rPr>
          <w:sz w:val="24"/>
          <w:szCs w:val="24"/>
          <w:lang w:bidi="ar-SA"/>
        </w:rPr>
        <w:t>The difficulty</w:t>
      </w:r>
      <w:ins w:id="41" w:author="Sharon Rothschild" w:date="2018-07-22T08:37:00Z">
        <w:r w:rsidR="0043062A">
          <w:rPr>
            <w:sz w:val="24"/>
            <w:szCs w:val="24"/>
            <w:lang w:bidi="ar-SA"/>
          </w:rPr>
          <w:t xml:space="preserve"> that is associated with Video </w:t>
        </w:r>
      </w:ins>
      <w:ins w:id="42" w:author="Sharon Rothschild" w:date="2018-07-22T08:38:00Z">
        <w:r w:rsidR="0043062A">
          <w:rPr>
            <w:sz w:val="24"/>
            <w:szCs w:val="24"/>
            <w:lang w:bidi="ar-SA"/>
          </w:rPr>
          <w:t>Mapping</w:t>
        </w:r>
      </w:ins>
      <w:r w:rsidR="00864B69">
        <w:rPr>
          <w:sz w:val="24"/>
          <w:szCs w:val="24"/>
          <w:lang w:bidi="ar-SA"/>
        </w:rPr>
        <w:t xml:space="preserve"> arises when trying to perfectly align a 2D movie on a 3D object. This problem is aggravated further when the 3D object is more complex, where it may be almost impossible to have any alignment take place.</w:t>
      </w:r>
    </w:p>
    <w:p w14:paraId="74C2976C" w14:textId="77777777" w:rsidR="00451E94" w:rsidRDefault="00451E94" w:rsidP="00451E94">
      <w:pPr>
        <w:ind w:left="0"/>
        <w:rPr>
          <w:sz w:val="24"/>
          <w:szCs w:val="24"/>
          <w:lang w:bidi="ar-SA"/>
        </w:rPr>
      </w:pPr>
      <w:r>
        <w:rPr>
          <w:sz w:val="24"/>
          <w:szCs w:val="24"/>
          <w:lang w:bidi="ar-SA"/>
        </w:rPr>
        <w:t xml:space="preserve">To address this issue, </w:t>
      </w:r>
      <w:del w:id="43" w:author="Sharon Rothschild" w:date="2018-07-22T08:38:00Z">
        <w:r w:rsidDel="0043062A">
          <w:rPr>
            <w:sz w:val="24"/>
            <w:szCs w:val="24"/>
            <w:lang w:bidi="ar-SA"/>
          </w:rPr>
          <w:delText>we can leverage the</w:delText>
        </w:r>
      </w:del>
      <w:ins w:id="44" w:author="Sharon Rothschild" w:date="2018-07-22T08:38:00Z">
        <w:r w:rsidR="0043062A">
          <w:rPr>
            <w:sz w:val="24"/>
            <w:szCs w:val="24"/>
            <w:lang w:bidi="ar-SA"/>
          </w:rPr>
          <w:t>a</w:t>
        </w:r>
      </w:ins>
      <w:r>
        <w:rPr>
          <w:sz w:val="24"/>
          <w:szCs w:val="24"/>
          <w:lang w:bidi="ar-SA"/>
        </w:rPr>
        <w:t xml:space="preserve"> 3D object</w:t>
      </w:r>
      <w:ins w:id="45" w:author="Sharon Rothschild" w:date="2018-07-22T08:38:00Z">
        <w:r w:rsidR="0043062A">
          <w:rPr>
            <w:sz w:val="24"/>
            <w:szCs w:val="24"/>
            <w:lang w:bidi="ar-SA"/>
          </w:rPr>
          <w:t xml:space="preserve"> that was generated and printed digitally is perfect</w:t>
        </w:r>
      </w:ins>
      <w:r>
        <w:rPr>
          <w:sz w:val="24"/>
          <w:szCs w:val="24"/>
          <w:lang w:bidi="ar-SA"/>
        </w:rPr>
        <w:t xml:space="preserve">, </w:t>
      </w:r>
      <w:del w:id="46" w:author="Sharon Rothschild" w:date="2018-07-22T08:38:00Z">
        <w:r w:rsidDel="0043062A">
          <w:rPr>
            <w:sz w:val="24"/>
            <w:szCs w:val="24"/>
            <w:lang w:bidi="ar-SA"/>
          </w:rPr>
          <w:delText>already in existence</w:delText>
        </w:r>
      </w:del>
      <w:r>
        <w:rPr>
          <w:sz w:val="24"/>
          <w:szCs w:val="24"/>
          <w:lang w:bidi="ar-SA"/>
        </w:rPr>
        <w:t xml:space="preserve">, </w:t>
      </w:r>
      <w:del w:id="47" w:author="Sharon Rothschild" w:date="2018-07-22T08:39:00Z">
        <w:r w:rsidDel="0043062A">
          <w:rPr>
            <w:sz w:val="24"/>
            <w:szCs w:val="24"/>
            <w:lang w:bidi="ar-SA"/>
          </w:rPr>
          <w:delText xml:space="preserve">and </w:delText>
        </w:r>
      </w:del>
      <w:ins w:id="48" w:author="Sharon Rothschild" w:date="2018-07-22T08:39:00Z">
        <w:r w:rsidR="0043062A">
          <w:rPr>
            <w:sz w:val="24"/>
            <w:szCs w:val="24"/>
            <w:lang w:bidi="ar-SA"/>
          </w:rPr>
          <w:t xml:space="preserve">since you have </w:t>
        </w:r>
        <w:proofErr w:type="spellStart"/>
        <w:proofErr w:type="gramStart"/>
        <w:r w:rsidR="0043062A">
          <w:rPr>
            <w:sz w:val="24"/>
            <w:szCs w:val="24"/>
            <w:lang w:bidi="ar-SA"/>
          </w:rPr>
          <w:t>it’s</w:t>
        </w:r>
        <w:proofErr w:type="spellEnd"/>
        <w:proofErr w:type="gramEnd"/>
        <w:r w:rsidR="0043062A">
          <w:rPr>
            <w:sz w:val="24"/>
            <w:szCs w:val="24"/>
            <w:lang w:bidi="ar-SA"/>
          </w:rPr>
          <w:t xml:space="preserve"> digital information, for </w:t>
        </w:r>
      </w:ins>
      <w:r>
        <w:rPr>
          <w:sz w:val="24"/>
          <w:szCs w:val="24"/>
          <w:lang w:bidi="ar-SA"/>
        </w:rPr>
        <w:t>calculat</w:t>
      </w:r>
      <w:ins w:id="49" w:author="Sharon Rothschild" w:date="2018-07-22T08:39:00Z">
        <w:r w:rsidR="0043062A">
          <w:rPr>
            <w:sz w:val="24"/>
            <w:szCs w:val="24"/>
            <w:lang w:bidi="ar-SA"/>
          </w:rPr>
          <w:t>ing</w:t>
        </w:r>
      </w:ins>
      <w:del w:id="50" w:author="Sharon Rothschild" w:date="2018-07-22T08:39:00Z">
        <w:r w:rsidDel="0043062A">
          <w:rPr>
            <w:sz w:val="24"/>
            <w:szCs w:val="24"/>
            <w:lang w:bidi="ar-SA"/>
          </w:rPr>
          <w:delText>e</w:delText>
        </w:r>
      </w:del>
      <w:r>
        <w:rPr>
          <w:sz w:val="24"/>
          <w:szCs w:val="24"/>
          <w:lang w:bidi="ar-SA"/>
        </w:rPr>
        <w:t xml:space="preserve"> the inherent distortion and achieve perfect alignment between the video and the 3D print.</w:t>
      </w:r>
    </w:p>
    <w:p w14:paraId="68380856" w14:textId="77777777" w:rsidR="00016024" w:rsidRPr="00864B69" w:rsidRDefault="00016024" w:rsidP="00016024">
      <w:pPr>
        <w:ind w:left="0"/>
        <w:rPr>
          <w:sz w:val="24"/>
          <w:szCs w:val="24"/>
        </w:rPr>
      </w:pPr>
      <w:r w:rsidRPr="00016024">
        <w:rPr>
          <w:sz w:val="24"/>
          <w:szCs w:val="24"/>
        </w:rPr>
        <w:t>This guide will take you step by step</w:t>
      </w:r>
      <w:r w:rsidR="007C21EE">
        <w:rPr>
          <w:sz w:val="24"/>
          <w:szCs w:val="24"/>
        </w:rPr>
        <w:t>,</w:t>
      </w:r>
      <w:r w:rsidRPr="00016024">
        <w:rPr>
          <w:sz w:val="24"/>
          <w:szCs w:val="24"/>
        </w:rPr>
        <w:t xml:space="preserve"> for making</w:t>
      </w:r>
      <w:r>
        <w:rPr>
          <w:rFonts w:hint="cs"/>
          <w:sz w:val="24"/>
          <w:szCs w:val="24"/>
          <w:rtl/>
        </w:rPr>
        <w:t xml:space="preserve"> </w:t>
      </w:r>
      <w:r>
        <w:rPr>
          <w:sz w:val="24"/>
          <w:szCs w:val="24"/>
        </w:rPr>
        <w:t>a complete workflow</w:t>
      </w:r>
      <w:r w:rsidR="007C21EE">
        <w:rPr>
          <w:sz w:val="24"/>
          <w:szCs w:val="24"/>
        </w:rPr>
        <w:t xml:space="preserve"> to create your own video mapping. </w:t>
      </w:r>
      <w:r>
        <w:rPr>
          <w:sz w:val="24"/>
          <w:szCs w:val="24"/>
        </w:rPr>
        <w:t xml:space="preserve">  </w:t>
      </w:r>
    </w:p>
    <w:p w14:paraId="48A4C00E" w14:textId="77777777" w:rsidR="00B01912" w:rsidRDefault="00B01912" w:rsidP="006A6269">
      <w:pPr>
        <w:ind w:left="0"/>
        <w:rPr>
          <w:sz w:val="24"/>
          <w:szCs w:val="24"/>
          <w:rtl/>
        </w:rPr>
      </w:pPr>
    </w:p>
    <w:p w14:paraId="7368B9BE" w14:textId="77777777" w:rsidR="004934B2" w:rsidRDefault="004934B2" w:rsidP="006A6269">
      <w:pPr>
        <w:ind w:left="0"/>
        <w:rPr>
          <w:sz w:val="24"/>
          <w:szCs w:val="24"/>
        </w:rPr>
      </w:pPr>
      <w:r w:rsidRPr="004934B2">
        <w:rPr>
          <w:sz w:val="24"/>
          <w:szCs w:val="24"/>
        </w:rPr>
        <w:t>Software and hardware required</w:t>
      </w:r>
      <w:r>
        <w:rPr>
          <w:sz w:val="24"/>
          <w:szCs w:val="24"/>
        </w:rPr>
        <w:t>:</w:t>
      </w:r>
    </w:p>
    <w:p w14:paraId="13AA9401" w14:textId="77777777" w:rsidR="007C21EE" w:rsidRDefault="00FB7585" w:rsidP="00FB7585">
      <w:pPr>
        <w:ind w:left="0"/>
        <w:rPr>
          <w:sz w:val="24"/>
          <w:szCs w:val="24"/>
          <w:rtl/>
        </w:rPr>
      </w:pPr>
      <w:r>
        <w:rPr>
          <w:noProof/>
          <w:sz w:val="24"/>
          <w:szCs w:val="24"/>
        </w:rPr>
        <w:lastRenderedPageBreak/>
        <w:drawing>
          <wp:inline distT="0" distB="0" distL="0" distR="0" wp14:anchorId="4F29D2CB" wp14:editId="1288A7A4">
            <wp:extent cx="4627048" cy="33051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5364" cy="3325401"/>
                    </a:xfrm>
                    <a:prstGeom prst="rect">
                      <a:avLst/>
                    </a:prstGeom>
                  </pic:spPr>
                </pic:pic>
              </a:graphicData>
            </a:graphic>
          </wp:inline>
        </w:drawing>
      </w:r>
    </w:p>
    <w:p w14:paraId="11FCA616" w14:textId="77777777" w:rsidR="00FB7585" w:rsidRDefault="00FB7585" w:rsidP="00FB7585">
      <w:pPr>
        <w:ind w:left="0"/>
        <w:rPr>
          <w:sz w:val="24"/>
          <w:szCs w:val="24"/>
          <w:rtl/>
          <w:lang w:bidi="ar-SA"/>
        </w:rPr>
      </w:pPr>
      <w:r>
        <w:rPr>
          <w:rFonts w:hint="cs"/>
          <w:sz w:val="24"/>
          <w:szCs w:val="24"/>
          <w:lang w:bidi="ar-SA"/>
        </w:rPr>
        <w:t>B</w:t>
      </w:r>
      <w:r>
        <w:rPr>
          <w:sz w:val="24"/>
          <w:szCs w:val="24"/>
          <w:lang w:bidi="ar-SA"/>
        </w:rPr>
        <w:t>asic knowledge in video editing</w:t>
      </w:r>
      <w:r>
        <w:rPr>
          <w:sz w:val="24"/>
          <w:szCs w:val="24"/>
        </w:rPr>
        <w:t xml:space="preserve"> is a</w:t>
      </w:r>
      <w:r w:rsidRPr="00FB7585">
        <w:rPr>
          <w:sz w:val="24"/>
          <w:szCs w:val="24"/>
        </w:rPr>
        <w:t>lso required</w:t>
      </w:r>
      <w:r>
        <w:rPr>
          <w:sz w:val="24"/>
          <w:szCs w:val="24"/>
          <w:lang w:bidi="ar-SA"/>
        </w:rPr>
        <w:t>.</w:t>
      </w:r>
    </w:p>
    <w:p w14:paraId="247C448E" w14:textId="77777777" w:rsidR="00FB7585" w:rsidDel="0043062A" w:rsidRDefault="00FB7585" w:rsidP="00FB7585">
      <w:pPr>
        <w:ind w:left="0"/>
        <w:rPr>
          <w:del w:id="51" w:author="Sharon Rothschild" w:date="2018-07-22T08:39:00Z"/>
          <w:sz w:val="24"/>
          <w:szCs w:val="24"/>
          <w:rtl/>
          <w:lang w:bidi="ar-SA"/>
        </w:rPr>
      </w:pPr>
    </w:p>
    <w:p w14:paraId="4E5EB5A8" w14:textId="77777777" w:rsidR="001D1519" w:rsidDel="0043062A" w:rsidRDefault="001D1519" w:rsidP="005F6786">
      <w:pPr>
        <w:ind w:left="0"/>
        <w:rPr>
          <w:del w:id="52" w:author="Sharon Rothschild" w:date="2018-07-22T08:39:00Z"/>
          <w:sz w:val="24"/>
          <w:szCs w:val="24"/>
          <w:lang w:bidi="ar-SA"/>
        </w:rPr>
      </w:pPr>
    </w:p>
    <w:p w14:paraId="226BBF1B" w14:textId="77777777" w:rsidR="00A91744" w:rsidRPr="00936AE7" w:rsidRDefault="005E1C4C" w:rsidP="003A3C24">
      <w:pPr>
        <w:spacing w:before="0" w:after="160"/>
        <w:ind w:left="0"/>
        <w:rPr>
          <w:b/>
          <w:bCs/>
          <w:sz w:val="24"/>
          <w:szCs w:val="24"/>
          <w:rtl/>
          <w:lang w:bidi="ar-SA"/>
        </w:rPr>
      </w:pPr>
      <w:r>
        <w:rPr>
          <w:sz w:val="24"/>
          <w:szCs w:val="24"/>
          <w:lang w:bidi="ar-SA"/>
        </w:rPr>
        <w:br w:type="page"/>
      </w:r>
      <w:r w:rsidR="00A91744" w:rsidRPr="00936AE7">
        <w:rPr>
          <w:b/>
          <w:bCs/>
          <w:color w:val="009999"/>
          <w:sz w:val="28"/>
          <w:szCs w:val="28"/>
        </w:rPr>
        <w:lastRenderedPageBreak/>
        <w:t>2. Creation of the design</w:t>
      </w:r>
    </w:p>
    <w:p w14:paraId="1A8F36D1" w14:textId="70B64993" w:rsidR="0013420D" w:rsidRPr="00936AE7" w:rsidRDefault="0013420D" w:rsidP="00CD38DC">
      <w:pPr>
        <w:spacing w:before="0" w:after="160"/>
        <w:ind w:left="0"/>
        <w:rPr>
          <w:sz w:val="24"/>
          <w:szCs w:val="24"/>
          <w:lang w:bidi="ar-SA"/>
        </w:rPr>
      </w:pPr>
      <w:r w:rsidRPr="00936AE7">
        <w:rPr>
          <w:b/>
          <w:bCs/>
          <w:color w:val="FF6699"/>
          <w:sz w:val="24"/>
          <w:szCs w:val="24"/>
          <w:lang w:bidi="ar-SA"/>
        </w:rPr>
        <w:t xml:space="preserve">Step 1: </w:t>
      </w:r>
      <w:r w:rsidRPr="00936AE7">
        <w:rPr>
          <w:sz w:val="24"/>
          <w:szCs w:val="24"/>
          <w:lang w:bidi="ar-SA"/>
        </w:rPr>
        <w:t xml:space="preserve">Create a </w:t>
      </w:r>
      <w:del w:id="53" w:author="Elad Toister" w:date="2018-07-22T09:31:00Z">
        <w:r w:rsidRPr="00936AE7" w:rsidDel="00C87E66">
          <w:rPr>
            <w:sz w:val="24"/>
            <w:szCs w:val="24"/>
            <w:lang w:bidi="ar-SA"/>
          </w:rPr>
          <w:delText xml:space="preserve">low </w:delText>
        </w:r>
      </w:del>
      <w:ins w:id="54" w:author="Elad Toister" w:date="2018-07-22T09:31:00Z">
        <w:r w:rsidR="00C87E66" w:rsidRPr="00936AE7">
          <w:rPr>
            <w:sz w:val="24"/>
            <w:szCs w:val="24"/>
            <w:lang w:bidi="ar-SA"/>
          </w:rPr>
          <w:t>low</w:t>
        </w:r>
        <w:r w:rsidR="00C87E66">
          <w:rPr>
            <w:sz w:val="24"/>
            <w:szCs w:val="24"/>
            <w:lang w:bidi="ar-SA"/>
          </w:rPr>
          <w:t>-</w:t>
        </w:r>
      </w:ins>
      <w:commentRangeStart w:id="55"/>
      <w:del w:id="56" w:author="Elad Toister" w:date="2018-07-22T09:24:00Z">
        <w:r w:rsidRPr="00936AE7" w:rsidDel="00F26F68">
          <w:rPr>
            <w:sz w:val="24"/>
            <w:szCs w:val="24"/>
            <w:lang w:bidi="ar-SA"/>
          </w:rPr>
          <w:delText>poly</w:delText>
        </w:r>
      </w:del>
      <w:ins w:id="57" w:author="Elad Toister" w:date="2018-07-22T09:24:00Z">
        <w:r w:rsidR="00F26F68">
          <w:rPr>
            <w:sz w:val="24"/>
            <w:szCs w:val="24"/>
            <w:lang w:bidi="ar-SA"/>
          </w:rPr>
          <w:t>polygon</w:t>
        </w:r>
      </w:ins>
      <w:del w:id="58" w:author="Elad Toister" w:date="2018-07-22T09:31:00Z">
        <w:r w:rsidRPr="00936AE7" w:rsidDel="00C87E66">
          <w:rPr>
            <w:sz w:val="24"/>
            <w:szCs w:val="24"/>
            <w:lang w:bidi="ar-SA"/>
          </w:rPr>
          <w:delText xml:space="preserve"> </w:delText>
        </w:r>
      </w:del>
      <w:ins w:id="59" w:author="Elad Toister" w:date="2018-07-22T09:31:00Z">
        <w:r w:rsidR="00C87E66">
          <w:rPr>
            <w:sz w:val="24"/>
            <w:szCs w:val="24"/>
            <w:lang w:bidi="ar-SA"/>
          </w:rPr>
          <w:t xml:space="preserve">-count </w:t>
        </w:r>
      </w:ins>
      <w:r w:rsidRPr="00936AE7">
        <w:rPr>
          <w:sz w:val="24"/>
          <w:szCs w:val="24"/>
          <w:lang w:bidi="ar-SA"/>
        </w:rPr>
        <w:t xml:space="preserve">version </w:t>
      </w:r>
      <w:commentRangeEnd w:id="55"/>
      <w:r w:rsidR="0043062A">
        <w:rPr>
          <w:rStyle w:val="CommentReference"/>
        </w:rPr>
        <w:commentReference w:id="55"/>
      </w:r>
      <w:r w:rsidRPr="00936AE7">
        <w:rPr>
          <w:sz w:val="24"/>
          <w:szCs w:val="24"/>
          <w:lang w:bidi="ar-SA"/>
        </w:rPr>
        <w:t>of the 3D Model</w:t>
      </w:r>
    </w:p>
    <w:p w14:paraId="0336B8C3" w14:textId="77777777" w:rsidR="00A91744" w:rsidRDefault="00A91744" w:rsidP="00A91744">
      <w:pPr>
        <w:ind w:left="0"/>
        <w:rPr>
          <w:sz w:val="24"/>
          <w:szCs w:val="24"/>
        </w:rPr>
      </w:pPr>
      <w:r>
        <w:rPr>
          <w:sz w:val="24"/>
          <w:szCs w:val="24"/>
          <w:lang w:bidi="ar-SA"/>
        </w:rPr>
        <w:t xml:space="preserve">For </w:t>
      </w:r>
      <w:r w:rsidR="00F83984">
        <w:rPr>
          <w:sz w:val="24"/>
          <w:szCs w:val="24"/>
          <w:lang w:bidi="ar-SA"/>
        </w:rPr>
        <w:t>UV mapping extraction</w:t>
      </w:r>
      <w:r w:rsidR="00F83984">
        <w:rPr>
          <w:sz w:val="24"/>
          <w:szCs w:val="24"/>
        </w:rPr>
        <w:t xml:space="preserve">, </w:t>
      </w:r>
      <w:commentRangeStart w:id="60"/>
      <w:commentRangeStart w:id="61"/>
      <w:r w:rsidR="00F83984" w:rsidRPr="00F83984">
        <w:rPr>
          <w:sz w:val="24"/>
          <w:szCs w:val="24"/>
        </w:rPr>
        <w:t>we</w:t>
      </w:r>
      <w:commentRangeEnd w:id="60"/>
      <w:r w:rsidR="0043062A">
        <w:rPr>
          <w:rStyle w:val="CommentReference"/>
        </w:rPr>
        <w:commentReference w:id="60"/>
      </w:r>
      <w:commentRangeEnd w:id="61"/>
      <w:r w:rsidR="00C87E66">
        <w:rPr>
          <w:rStyle w:val="CommentReference"/>
        </w:rPr>
        <w:commentReference w:id="61"/>
      </w:r>
      <w:r w:rsidR="00F83984" w:rsidRPr="00F83984">
        <w:rPr>
          <w:sz w:val="24"/>
          <w:szCs w:val="24"/>
        </w:rPr>
        <w:t xml:space="preserve"> need to create a new version of the model</w:t>
      </w:r>
      <w:r w:rsidR="00F83984">
        <w:rPr>
          <w:sz w:val="24"/>
          <w:szCs w:val="24"/>
        </w:rPr>
        <w:t>.</w:t>
      </w:r>
    </w:p>
    <w:p w14:paraId="655AB33B" w14:textId="30C74C5F" w:rsidR="0013420D" w:rsidRDefault="00485756" w:rsidP="00F83984">
      <w:pPr>
        <w:ind w:left="0"/>
        <w:rPr>
          <w:sz w:val="24"/>
          <w:szCs w:val="24"/>
          <w:rtl/>
        </w:rPr>
      </w:pPr>
      <w:r>
        <w:rPr>
          <w:sz w:val="24"/>
          <w:szCs w:val="24"/>
          <w:lang w:bidi="ar-SA"/>
        </w:rPr>
        <w:t xml:space="preserve">This </w:t>
      </w:r>
      <w:r w:rsidR="00F83984" w:rsidRPr="00F83984">
        <w:rPr>
          <w:sz w:val="24"/>
          <w:szCs w:val="24"/>
        </w:rPr>
        <w:t>version</w:t>
      </w:r>
      <w:r>
        <w:rPr>
          <w:sz w:val="24"/>
          <w:szCs w:val="24"/>
          <w:lang w:bidi="ar-SA"/>
        </w:rPr>
        <w:t xml:space="preserve"> needs to be the same model</w:t>
      </w:r>
      <w:r w:rsidR="00A91744">
        <w:rPr>
          <w:sz w:val="24"/>
          <w:szCs w:val="24"/>
          <w:lang w:bidi="ar-SA"/>
        </w:rPr>
        <w:t xml:space="preserve"> that was printed</w:t>
      </w:r>
      <w:r w:rsidR="00F83984">
        <w:rPr>
          <w:sz w:val="24"/>
          <w:szCs w:val="24"/>
          <w:lang w:bidi="ar-SA"/>
        </w:rPr>
        <w:t xml:space="preserve">, but with a low </w:t>
      </w:r>
      <w:del w:id="63" w:author="Elad Toister" w:date="2018-07-22T09:24:00Z">
        <w:r w:rsidR="00F83984" w:rsidDel="00F26F68">
          <w:rPr>
            <w:sz w:val="24"/>
            <w:szCs w:val="24"/>
            <w:lang w:bidi="ar-SA"/>
          </w:rPr>
          <w:delText>poly</w:delText>
        </w:r>
      </w:del>
      <w:ins w:id="64" w:author="Elad Toister" w:date="2018-07-22T09:24:00Z">
        <w:r w:rsidR="00F26F68">
          <w:rPr>
            <w:sz w:val="24"/>
            <w:szCs w:val="24"/>
            <w:lang w:bidi="ar-SA"/>
          </w:rPr>
          <w:t>polygon</w:t>
        </w:r>
      </w:ins>
      <w:r w:rsidR="00F83984">
        <w:rPr>
          <w:sz w:val="24"/>
          <w:szCs w:val="24"/>
          <w:lang w:bidi="ar-SA"/>
        </w:rPr>
        <w:t xml:space="preserve"> count. </w:t>
      </w:r>
      <w:proofErr w:type="gramStart"/>
      <w:r w:rsidR="00F83984">
        <w:rPr>
          <w:sz w:val="24"/>
          <w:szCs w:val="24"/>
          <w:lang w:bidi="ar-SA"/>
        </w:rPr>
        <w:t>Also</w:t>
      </w:r>
      <w:proofErr w:type="gramEnd"/>
      <w:r w:rsidR="00F83984">
        <w:rPr>
          <w:sz w:val="24"/>
          <w:szCs w:val="24"/>
          <w:lang w:bidi="ar-SA"/>
        </w:rPr>
        <w:t xml:space="preserve"> if the model was split for printing in s</w:t>
      </w:r>
      <w:r w:rsidR="00F83984" w:rsidRPr="00F83984">
        <w:rPr>
          <w:sz w:val="24"/>
          <w:szCs w:val="24"/>
          <w:lang w:bidi="ar-SA"/>
        </w:rPr>
        <w:t>everal</w:t>
      </w:r>
      <w:r w:rsidR="00F83984">
        <w:rPr>
          <w:sz w:val="24"/>
          <w:szCs w:val="24"/>
          <w:lang w:bidi="ar-SA"/>
        </w:rPr>
        <w:t xml:space="preserve"> parts, it is now important to merge it and extract the UV-map from one model only.  </w:t>
      </w:r>
    </w:p>
    <w:p w14:paraId="639AC696" w14:textId="77777777" w:rsidR="0013420D" w:rsidRDefault="003A3C24" w:rsidP="005F6786">
      <w:pPr>
        <w:ind w:left="0"/>
        <w:rPr>
          <w:b/>
          <w:bCs/>
          <w:sz w:val="30"/>
          <w:szCs w:val="30"/>
          <w:lang w:bidi="ar-SA"/>
        </w:rPr>
      </w:pPr>
      <w:r>
        <w:rPr>
          <w:b/>
          <w:bCs/>
          <w:noProof/>
          <w:sz w:val="30"/>
          <w:szCs w:val="30"/>
        </w:rPr>
        <w:drawing>
          <wp:inline distT="0" distB="0" distL="0" distR="0" wp14:anchorId="1F93F5A7" wp14:editId="0A43CE8E">
            <wp:extent cx="5322886" cy="292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bi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9678" cy="2927906"/>
                    </a:xfrm>
                    <a:prstGeom prst="rect">
                      <a:avLst/>
                    </a:prstGeom>
                  </pic:spPr>
                </pic:pic>
              </a:graphicData>
            </a:graphic>
          </wp:inline>
        </w:drawing>
      </w:r>
    </w:p>
    <w:p w14:paraId="43C14567" w14:textId="77777777" w:rsidR="003A3C24" w:rsidRDefault="00665167" w:rsidP="005F6786">
      <w:pPr>
        <w:ind w:left="0"/>
        <w:rPr>
          <w:sz w:val="24"/>
          <w:szCs w:val="24"/>
          <w:lang w:bidi="ar-SA"/>
        </w:rPr>
      </w:pPr>
      <w:r w:rsidRPr="00665167">
        <w:rPr>
          <w:sz w:val="24"/>
          <w:szCs w:val="24"/>
        </w:rPr>
        <w:t>If we want to display some different videos</w:t>
      </w:r>
      <w:r>
        <w:rPr>
          <w:sz w:val="24"/>
          <w:szCs w:val="24"/>
        </w:rPr>
        <w:t>,</w:t>
      </w:r>
      <w:r w:rsidRPr="00665167">
        <w:rPr>
          <w:sz w:val="24"/>
          <w:szCs w:val="24"/>
        </w:rPr>
        <w:t xml:space="preserve"> on different regions in the model, it is best to create</w:t>
      </w:r>
      <w:r>
        <w:rPr>
          <w:sz w:val="24"/>
          <w:szCs w:val="24"/>
        </w:rPr>
        <w:t xml:space="preserve"> </w:t>
      </w:r>
      <w:r>
        <w:rPr>
          <w:sz w:val="24"/>
          <w:szCs w:val="24"/>
          <w:lang w:bidi="ar-SA"/>
        </w:rPr>
        <w:t xml:space="preserve">UV islands. </w:t>
      </w:r>
    </w:p>
    <w:p w14:paraId="6890633F" w14:textId="77777777" w:rsidR="003A3C24" w:rsidRDefault="00572BD2" w:rsidP="00572BD2">
      <w:pPr>
        <w:ind w:left="0"/>
        <w:rPr>
          <w:sz w:val="24"/>
          <w:szCs w:val="24"/>
        </w:rPr>
      </w:pPr>
      <w:r>
        <w:rPr>
          <w:rFonts w:hint="cs"/>
          <w:noProof/>
          <w:sz w:val="24"/>
          <w:szCs w:val="24"/>
          <w:rtl/>
        </w:rPr>
        <w:drawing>
          <wp:inline distT="0" distB="0" distL="0" distR="0" wp14:anchorId="6657CA9E" wp14:editId="5104EF9B">
            <wp:extent cx="4830260" cy="21240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bit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516" cy="2137380"/>
                    </a:xfrm>
                    <a:prstGeom prst="rect">
                      <a:avLst/>
                    </a:prstGeom>
                  </pic:spPr>
                </pic:pic>
              </a:graphicData>
            </a:graphic>
          </wp:inline>
        </w:drawing>
      </w:r>
    </w:p>
    <w:p w14:paraId="063C5822" w14:textId="19BE1B8C" w:rsidR="00572BD2" w:rsidRPr="00572BD2" w:rsidRDefault="00572BD2" w:rsidP="00AB41A1">
      <w:pPr>
        <w:ind w:left="0"/>
        <w:rPr>
          <w:sz w:val="24"/>
          <w:szCs w:val="24"/>
        </w:rPr>
      </w:pPr>
      <w:r>
        <w:rPr>
          <w:sz w:val="24"/>
          <w:szCs w:val="24"/>
        </w:rPr>
        <w:lastRenderedPageBreak/>
        <w:t xml:space="preserve">In </w:t>
      </w:r>
      <w:proofErr w:type="spellStart"/>
      <w:r>
        <w:rPr>
          <w:sz w:val="24"/>
          <w:szCs w:val="24"/>
        </w:rPr>
        <w:t>Zbrush</w:t>
      </w:r>
      <w:proofErr w:type="spellEnd"/>
      <w:r>
        <w:rPr>
          <w:sz w:val="24"/>
          <w:szCs w:val="24"/>
        </w:rPr>
        <w:t xml:space="preserve"> UV island can be created by using </w:t>
      </w:r>
      <w:del w:id="65" w:author="Elad Toister" w:date="2018-07-22T09:24:00Z">
        <w:r w:rsidDel="00F26F68">
          <w:rPr>
            <w:sz w:val="24"/>
            <w:szCs w:val="24"/>
          </w:rPr>
          <w:delText>poly</w:delText>
        </w:r>
      </w:del>
      <w:proofErr w:type="spellStart"/>
      <w:ins w:id="66" w:author="Elad Toister" w:date="2018-07-22T09:24:00Z">
        <w:r w:rsidR="00F26F68">
          <w:rPr>
            <w:sz w:val="24"/>
            <w:szCs w:val="24"/>
          </w:rPr>
          <w:t>polygon</w:t>
        </w:r>
      </w:ins>
      <w:r>
        <w:rPr>
          <w:sz w:val="24"/>
          <w:szCs w:val="24"/>
        </w:rPr>
        <w:t>grops</w:t>
      </w:r>
      <w:proofErr w:type="spellEnd"/>
      <w:r w:rsidR="00AB41A1">
        <w:rPr>
          <w:sz w:val="24"/>
          <w:szCs w:val="24"/>
        </w:rPr>
        <w:t xml:space="preserve"> on the model &amp; marking “</w:t>
      </w:r>
      <w:proofErr w:type="spellStart"/>
      <w:del w:id="67" w:author="Elad Toister" w:date="2018-07-22T09:24:00Z">
        <w:r w:rsidR="00AB41A1" w:rsidDel="00F26F68">
          <w:rPr>
            <w:sz w:val="24"/>
            <w:szCs w:val="24"/>
          </w:rPr>
          <w:delText>poly</w:delText>
        </w:r>
      </w:del>
      <w:ins w:id="68" w:author="Elad Toister" w:date="2018-07-22T09:24:00Z">
        <w:r w:rsidR="00F26F68">
          <w:rPr>
            <w:sz w:val="24"/>
            <w:szCs w:val="24"/>
          </w:rPr>
          <w:t>polygon</w:t>
        </w:r>
      </w:ins>
      <w:r w:rsidR="00AB41A1">
        <w:rPr>
          <w:sz w:val="24"/>
          <w:szCs w:val="24"/>
        </w:rPr>
        <w:t>grops</w:t>
      </w:r>
      <w:proofErr w:type="spellEnd"/>
      <w:r w:rsidR="00AB41A1">
        <w:rPr>
          <w:sz w:val="24"/>
          <w:szCs w:val="24"/>
        </w:rPr>
        <w:t xml:space="preserve">” wail we </w:t>
      </w:r>
      <w:del w:id="69" w:author="Sharon Rothschild" w:date="2018-07-22T08:39:00Z">
        <w:r w:rsidR="00AB41A1" w:rsidDel="0043062A">
          <w:rPr>
            <w:sz w:val="24"/>
            <w:szCs w:val="24"/>
          </w:rPr>
          <w:delText>doing</w:delText>
        </w:r>
      </w:del>
      <w:ins w:id="70" w:author="Sharon Rothschild" w:date="2018-07-22T08:39:00Z">
        <w:r w:rsidR="0043062A">
          <w:rPr>
            <w:sz w:val="24"/>
            <w:szCs w:val="24"/>
          </w:rPr>
          <w:t>are doing</w:t>
        </w:r>
      </w:ins>
      <w:r w:rsidR="00AB41A1">
        <w:rPr>
          <w:sz w:val="24"/>
          <w:szCs w:val="24"/>
        </w:rPr>
        <w:t xml:space="preserve"> unwrap</w:t>
      </w:r>
    </w:p>
    <w:p w14:paraId="540DC793" w14:textId="77777777" w:rsidR="003A3C24" w:rsidRDefault="00AB41A1" w:rsidP="005F6786">
      <w:pPr>
        <w:ind w:left="0"/>
        <w:rPr>
          <w:b/>
          <w:bCs/>
          <w:sz w:val="30"/>
          <w:szCs w:val="30"/>
          <w:lang w:bidi="ar-SA"/>
        </w:rPr>
      </w:pPr>
      <w:r>
        <w:rPr>
          <w:b/>
          <w:bCs/>
          <w:noProof/>
          <w:sz w:val="30"/>
          <w:szCs w:val="30"/>
        </w:rPr>
        <w:drawing>
          <wp:inline distT="0" distB="0" distL="0" distR="0" wp14:anchorId="4568EFD7" wp14:editId="65C5DF79">
            <wp:extent cx="5229225" cy="567337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bit6.png"/>
                    <pic:cNvPicPr/>
                  </pic:nvPicPr>
                  <pic:blipFill>
                    <a:blip r:embed="rId15">
                      <a:extLst>
                        <a:ext uri="{28A0092B-C50C-407E-A947-70E740481C1C}">
                          <a14:useLocalDpi xmlns:a14="http://schemas.microsoft.com/office/drawing/2010/main" val="0"/>
                        </a:ext>
                      </a:extLst>
                    </a:blip>
                    <a:stretch>
                      <a:fillRect/>
                    </a:stretch>
                  </pic:blipFill>
                  <pic:spPr>
                    <a:xfrm>
                      <a:off x="0" y="0"/>
                      <a:ext cx="5257388" cy="5703930"/>
                    </a:xfrm>
                    <a:prstGeom prst="rect">
                      <a:avLst/>
                    </a:prstGeom>
                  </pic:spPr>
                </pic:pic>
              </a:graphicData>
            </a:graphic>
          </wp:inline>
        </w:drawing>
      </w:r>
    </w:p>
    <w:p w14:paraId="2FAE2739" w14:textId="77777777" w:rsidR="003A3C24" w:rsidRDefault="003A3C24" w:rsidP="005F6786">
      <w:pPr>
        <w:ind w:left="0"/>
        <w:rPr>
          <w:b/>
          <w:bCs/>
          <w:sz w:val="30"/>
          <w:szCs w:val="30"/>
          <w:lang w:bidi="ar-SA"/>
        </w:rPr>
      </w:pPr>
    </w:p>
    <w:p w14:paraId="472380DC" w14:textId="2D338547" w:rsidR="00665167" w:rsidRPr="00AB41A1" w:rsidRDefault="00AB41A1" w:rsidP="003528F5">
      <w:pPr>
        <w:ind w:left="0"/>
        <w:rPr>
          <w:sz w:val="24"/>
          <w:szCs w:val="24"/>
          <w:lang w:bidi="ar-SA"/>
        </w:rPr>
      </w:pPr>
      <w:r w:rsidRPr="00AB41A1">
        <w:rPr>
          <w:sz w:val="24"/>
          <w:szCs w:val="24"/>
          <w:lang w:bidi="ar-SA"/>
        </w:rPr>
        <w:t xml:space="preserve">A </w:t>
      </w:r>
      <w:r w:rsidR="003528F5">
        <w:rPr>
          <w:sz w:val="24"/>
          <w:szCs w:val="24"/>
          <w:lang w:bidi="ar-SA"/>
        </w:rPr>
        <w:t>5</w:t>
      </w:r>
      <w:r w:rsidRPr="00AB41A1">
        <w:rPr>
          <w:sz w:val="24"/>
          <w:szCs w:val="24"/>
          <w:lang w:bidi="ar-SA"/>
        </w:rPr>
        <w:t xml:space="preserve"> </w:t>
      </w:r>
      <w:r w:rsidR="00627881" w:rsidRPr="00AB41A1">
        <w:rPr>
          <w:sz w:val="24"/>
          <w:szCs w:val="24"/>
          <w:lang w:bidi="ar-SA"/>
        </w:rPr>
        <w:t>minutes</w:t>
      </w:r>
      <w:r w:rsidRPr="00AB41A1">
        <w:rPr>
          <w:sz w:val="24"/>
          <w:szCs w:val="24"/>
          <w:lang w:bidi="ar-SA"/>
        </w:rPr>
        <w:t xml:space="preserve"> video tutorial</w:t>
      </w:r>
      <w:r w:rsidR="00627881">
        <w:rPr>
          <w:sz w:val="24"/>
          <w:szCs w:val="24"/>
          <w:lang w:bidi="ar-SA"/>
        </w:rPr>
        <w:t>,</w:t>
      </w:r>
      <w:r w:rsidRPr="00AB41A1">
        <w:rPr>
          <w:sz w:val="24"/>
          <w:szCs w:val="24"/>
          <w:lang w:bidi="ar-SA"/>
        </w:rPr>
        <w:t xml:space="preserve"> on UV map in </w:t>
      </w:r>
      <w:proofErr w:type="spellStart"/>
      <w:r w:rsidRPr="00AB41A1">
        <w:rPr>
          <w:sz w:val="24"/>
          <w:szCs w:val="24"/>
          <w:lang w:bidi="ar-SA"/>
        </w:rPr>
        <w:t>Zbrush</w:t>
      </w:r>
      <w:proofErr w:type="spellEnd"/>
      <w:r w:rsidR="00627881">
        <w:rPr>
          <w:sz w:val="24"/>
          <w:szCs w:val="24"/>
        </w:rPr>
        <w:t>,</w:t>
      </w:r>
      <w:r w:rsidRPr="00AB41A1">
        <w:rPr>
          <w:sz w:val="24"/>
          <w:szCs w:val="24"/>
          <w:lang w:bidi="ar-SA"/>
        </w:rPr>
        <w:t xml:space="preserve"> can be seen in the official site: </w:t>
      </w:r>
      <w:r w:rsidRPr="003528F5">
        <w:rPr>
          <w:color w:val="FF6699"/>
          <w:sz w:val="24"/>
          <w:szCs w:val="24"/>
          <w:lang w:bidi="ar-SA"/>
        </w:rPr>
        <w:t>http://pixologic.com/zclassroom/lesson/</w:t>
      </w:r>
      <w:del w:id="71" w:author="Elad Toister" w:date="2018-07-22T09:24:00Z">
        <w:r w:rsidRPr="003528F5" w:rsidDel="00F26F68">
          <w:rPr>
            <w:color w:val="FF6699"/>
            <w:sz w:val="24"/>
            <w:szCs w:val="24"/>
            <w:lang w:bidi="ar-SA"/>
          </w:rPr>
          <w:delText>poly</w:delText>
        </w:r>
      </w:del>
      <w:ins w:id="72" w:author="Elad Toister" w:date="2018-07-22T09:24:00Z">
        <w:r w:rsidR="00F26F68">
          <w:rPr>
            <w:color w:val="FF6699"/>
            <w:sz w:val="24"/>
            <w:szCs w:val="24"/>
            <w:lang w:bidi="ar-SA"/>
          </w:rPr>
          <w:t>polygon</w:t>
        </w:r>
      </w:ins>
      <w:r w:rsidRPr="003528F5">
        <w:rPr>
          <w:color w:val="FF6699"/>
          <w:sz w:val="24"/>
          <w:szCs w:val="24"/>
          <w:lang w:bidi="ar-SA"/>
        </w:rPr>
        <w:t xml:space="preserve">groups-uv-master </w:t>
      </w:r>
    </w:p>
    <w:p w14:paraId="381358E1" w14:textId="77777777" w:rsidR="00665167" w:rsidRDefault="00665167" w:rsidP="005F6786">
      <w:pPr>
        <w:ind w:left="0"/>
        <w:rPr>
          <w:b/>
          <w:bCs/>
          <w:sz w:val="30"/>
          <w:szCs w:val="30"/>
          <w:lang w:bidi="ar-SA"/>
        </w:rPr>
      </w:pPr>
    </w:p>
    <w:p w14:paraId="59458B39" w14:textId="77777777" w:rsidR="001F1A1F" w:rsidRPr="00936AE7" w:rsidRDefault="001F1A1F" w:rsidP="005F6786">
      <w:pPr>
        <w:ind w:left="0"/>
        <w:rPr>
          <w:sz w:val="24"/>
          <w:szCs w:val="24"/>
          <w:rtl/>
        </w:rPr>
      </w:pPr>
      <w:r w:rsidRPr="00936AE7">
        <w:rPr>
          <w:b/>
          <w:bCs/>
          <w:color w:val="FF6699"/>
          <w:sz w:val="24"/>
          <w:szCs w:val="24"/>
          <w:lang w:bidi="ar-SA"/>
        </w:rPr>
        <w:t>Step</w:t>
      </w:r>
      <w:r w:rsidR="00F312D5" w:rsidRPr="00936AE7">
        <w:rPr>
          <w:b/>
          <w:bCs/>
          <w:color w:val="FF6699"/>
          <w:sz w:val="24"/>
          <w:szCs w:val="24"/>
          <w:lang w:bidi="ar-SA"/>
        </w:rPr>
        <w:t xml:space="preserve"> </w:t>
      </w:r>
      <w:r w:rsidR="0013420D" w:rsidRPr="00936AE7">
        <w:rPr>
          <w:b/>
          <w:bCs/>
          <w:color w:val="FF6699"/>
          <w:sz w:val="24"/>
          <w:szCs w:val="24"/>
          <w:lang w:bidi="ar-SA"/>
        </w:rPr>
        <w:t>2</w:t>
      </w:r>
      <w:r w:rsidRPr="00936AE7">
        <w:rPr>
          <w:b/>
          <w:bCs/>
          <w:color w:val="FF6699"/>
          <w:sz w:val="24"/>
          <w:szCs w:val="24"/>
          <w:lang w:bidi="ar-SA"/>
        </w:rPr>
        <w:t>:</w:t>
      </w:r>
      <w:r w:rsidRPr="00936AE7">
        <w:rPr>
          <w:color w:val="FF6699"/>
          <w:sz w:val="24"/>
          <w:szCs w:val="24"/>
          <w:lang w:bidi="ar-SA"/>
        </w:rPr>
        <w:t xml:space="preserve"> </w:t>
      </w:r>
      <w:r w:rsidRPr="00936AE7">
        <w:rPr>
          <w:sz w:val="24"/>
          <w:szCs w:val="24"/>
          <w:lang w:bidi="ar-SA"/>
        </w:rPr>
        <w:t>Using UV maps as a positioning guide</w:t>
      </w:r>
    </w:p>
    <w:p w14:paraId="5BFB0197" w14:textId="77777777" w:rsidR="001F1A1F" w:rsidRDefault="001F1A1F" w:rsidP="005F6786">
      <w:pPr>
        <w:ind w:left="0"/>
        <w:rPr>
          <w:sz w:val="24"/>
          <w:szCs w:val="24"/>
          <w:lang w:bidi="ar-SA"/>
        </w:rPr>
      </w:pPr>
    </w:p>
    <w:p w14:paraId="4778EFAC" w14:textId="77777777" w:rsidR="001F1A1F" w:rsidRDefault="00222946" w:rsidP="00AB41A1">
      <w:pPr>
        <w:ind w:left="0"/>
        <w:rPr>
          <w:sz w:val="24"/>
          <w:szCs w:val="24"/>
          <w:lang w:bidi="ar-SA"/>
        </w:rPr>
      </w:pPr>
      <w:r>
        <w:rPr>
          <w:sz w:val="24"/>
          <w:szCs w:val="24"/>
          <w:lang w:bidi="ar-SA"/>
        </w:rPr>
        <w:t xml:space="preserve">First create a UV map </w:t>
      </w:r>
      <w:r w:rsidR="005E1C4C">
        <w:rPr>
          <w:sz w:val="24"/>
          <w:szCs w:val="24"/>
          <w:lang w:bidi="ar-SA"/>
        </w:rPr>
        <w:t xml:space="preserve">for the model. </w:t>
      </w:r>
      <w:r w:rsidR="00AB41A1" w:rsidRPr="00AB41A1">
        <w:rPr>
          <w:sz w:val="24"/>
          <w:szCs w:val="24"/>
          <w:lang w:bidi="ar-SA"/>
        </w:rPr>
        <w:t>As discussed</w:t>
      </w:r>
      <w:r w:rsidR="00AB41A1">
        <w:rPr>
          <w:sz w:val="24"/>
          <w:szCs w:val="24"/>
          <w:lang w:bidi="ar-SA"/>
        </w:rPr>
        <w:t>,</w:t>
      </w:r>
      <w:r w:rsidR="00AB41A1" w:rsidRPr="00AB41A1">
        <w:rPr>
          <w:sz w:val="24"/>
          <w:szCs w:val="24"/>
          <w:lang w:bidi="ar-SA"/>
        </w:rPr>
        <w:t xml:space="preserve"> </w:t>
      </w:r>
      <w:r w:rsidR="00AB41A1">
        <w:rPr>
          <w:sz w:val="24"/>
          <w:szCs w:val="24"/>
          <w:lang w:bidi="ar-SA"/>
        </w:rPr>
        <w:t>f</w:t>
      </w:r>
      <w:r w:rsidR="005E1C4C">
        <w:rPr>
          <w:sz w:val="24"/>
          <w:szCs w:val="24"/>
          <w:lang w:bidi="ar-SA"/>
        </w:rPr>
        <w:t>or multiple texture projections, be sure to create multiple UV islands.</w:t>
      </w:r>
    </w:p>
    <w:p w14:paraId="058F6FF5" w14:textId="77777777" w:rsidR="00E83865" w:rsidRDefault="00572BD2" w:rsidP="005F6786">
      <w:pPr>
        <w:ind w:left="0"/>
        <w:rPr>
          <w:sz w:val="24"/>
          <w:szCs w:val="24"/>
          <w:lang w:bidi="ar-SA"/>
        </w:rPr>
      </w:pPr>
      <w:r>
        <w:rPr>
          <w:noProof/>
          <w:sz w:val="24"/>
          <w:szCs w:val="24"/>
        </w:rPr>
        <w:drawing>
          <wp:inline distT="0" distB="0" distL="0" distR="0" wp14:anchorId="731B1306" wp14:editId="70B5C6DC">
            <wp:extent cx="5690062" cy="3744884"/>
            <wp:effectExtent l="0" t="0" r="635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1.jpg"/>
                    <pic:cNvPicPr/>
                  </pic:nvPicPr>
                  <pic:blipFill>
                    <a:blip r:embed="rId16">
                      <a:extLst>
                        <a:ext uri="{28A0092B-C50C-407E-A947-70E740481C1C}">
                          <a14:useLocalDpi xmlns:a14="http://schemas.microsoft.com/office/drawing/2010/main" val="0"/>
                        </a:ext>
                      </a:extLst>
                    </a:blip>
                    <a:stretch>
                      <a:fillRect/>
                    </a:stretch>
                  </pic:blipFill>
                  <pic:spPr>
                    <a:xfrm>
                      <a:off x="0" y="0"/>
                      <a:ext cx="5690062" cy="3744884"/>
                    </a:xfrm>
                    <a:prstGeom prst="rect">
                      <a:avLst/>
                    </a:prstGeom>
                  </pic:spPr>
                </pic:pic>
              </a:graphicData>
            </a:graphic>
          </wp:inline>
        </w:drawing>
      </w:r>
    </w:p>
    <w:p w14:paraId="6AC6AEA4" w14:textId="77777777" w:rsidR="00E83865" w:rsidRDefault="00E83865" w:rsidP="005F6786">
      <w:pPr>
        <w:ind w:left="0"/>
        <w:rPr>
          <w:sz w:val="24"/>
          <w:szCs w:val="24"/>
          <w:lang w:bidi="ar-SA"/>
        </w:rPr>
      </w:pPr>
    </w:p>
    <w:p w14:paraId="6326C2F6" w14:textId="77777777" w:rsidR="00E83865" w:rsidRDefault="00627881" w:rsidP="00C65CDF">
      <w:pPr>
        <w:ind w:left="0"/>
        <w:rPr>
          <w:sz w:val="24"/>
          <w:szCs w:val="24"/>
          <w:lang w:bidi="ar-SA"/>
        </w:rPr>
      </w:pPr>
      <w:r>
        <w:rPr>
          <w:sz w:val="24"/>
          <w:szCs w:val="24"/>
          <w:lang w:bidi="ar-SA"/>
        </w:rPr>
        <w:t xml:space="preserve">After </w:t>
      </w:r>
      <w:r w:rsidR="009609DB">
        <w:rPr>
          <w:sz w:val="24"/>
          <w:szCs w:val="24"/>
          <w:lang w:bidi="ar-SA"/>
        </w:rPr>
        <w:t xml:space="preserve">creating the UV map, it is now needed to export it into Photoshop. This is done by </w:t>
      </w:r>
      <w:r w:rsidR="00AC5272">
        <w:rPr>
          <w:sz w:val="24"/>
          <w:szCs w:val="24"/>
          <w:lang w:bidi="ar-SA"/>
        </w:rPr>
        <w:t>creating a “Texture map” out of o</w:t>
      </w:r>
      <w:r w:rsidR="00C65CDF">
        <w:rPr>
          <w:sz w:val="24"/>
          <w:szCs w:val="24"/>
          <w:lang w:bidi="ar-SA"/>
        </w:rPr>
        <w:t>u</w:t>
      </w:r>
      <w:r w:rsidR="00AC5272">
        <w:rPr>
          <w:sz w:val="24"/>
          <w:szCs w:val="24"/>
          <w:lang w:bidi="ar-SA"/>
        </w:rPr>
        <w:t xml:space="preserve">r existing </w:t>
      </w:r>
      <w:proofErr w:type="spellStart"/>
      <w:r w:rsidR="00AC5272">
        <w:rPr>
          <w:sz w:val="24"/>
          <w:szCs w:val="24"/>
          <w:lang w:bidi="ar-SA"/>
        </w:rPr>
        <w:t>uv</w:t>
      </w:r>
      <w:proofErr w:type="spellEnd"/>
      <w:r w:rsidR="00AC5272">
        <w:rPr>
          <w:sz w:val="24"/>
          <w:szCs w:val="24"/>
          <w:lang w:bidi="ar-SA"/>
        </w:rPr>
        <w:t xml:space="preserve"> map. </w:t>
      </w:r>
    </w:p>
    <w:p w14:paraId="61123B18" w14:textId="2C8CD035" w:rsidR="00AC5272" w:rsidRDefault="00AC5272" w:rsidP="009609DB">
      <w:pPr>
        <w:ind w:left="0"/>
        <w:rPr>
          <w:sz w:val="24"/>
          <w:szCs w:val="24"/>
          <w:lang w:bidi="ar-SA"/>
        </w:rPr>
      </w:pPr>
      <w:r>
        <w:rPr>
          <w:sz w:val="24"/>
          <w:szCs w:val="24"/>
          <w:lang w:bidi="ar-SA"/>
        </w:rPr>
        <w:t xml:space="preserve">Go to Texture map – Create – New from </w:t>
      </w:r>
      <w:del w:id="73" w:author="Elad Toister" w:date="2018-07-22T09:24:00Z">
        <w:r w:rsidDel="00F26F68">
          <w:rPr>
            <w:sz w:val="24"/>
            <w:szCs w:val="24"/>
            <w:lang w:bidi="ar-SA"/>
          </w:rPr>
          <w:delText>Poly</w:delText>
        </w:r>
      </w:del>
      <w:proofErr w:type="spellStart"/>
      <w:ins w:id="74" w:author="Elad Toister" w:date="2018-07-22T09:24:00Z">
        <w:r w:rsidR="00F26F68">
          <w:rPr>
            <w:sz w:val="24"/>
            <w:szCs w:val="24"/>
            <w:lang w:bidi="ar-SA"/>
          </w:rPr>
          <w:t>Polygon</w:t>
        </w:r>
      </w:ins>
      <w:r>
        <w:rPr>
          <w:sz w:val="24"/>
          <w:szCs w:val="24"/>
          <w:lang w:bidi="ar-SA"/>
        </w:rPr>
        <w:t>paint</w:t>
      </w:r>
      <w:proofErr w:type="spellEnd"/>
      <w:r>
        <w:rPr>
          <w:sz w:val="24"/>
          <w:szCs w:val="24"/>
          <w:lang w:bidi="ar-SA"/>
        </w:rPr>
        <w:t xml:space="preserve">. </w:t>
      </w:r>
    </w:p>
    <w:p w14:paraId="1371FEDC" w14:textId="77777777" w:rsidR="00AC5272" w:rsidRDefault="00AC5272" w:rsidP="009609DB">
      <w:pPr>
        <w:ind w:left="0"/>
        <w:rPr>
          <w:sz w:val="24"/>
          <w:szCs w:val="24"/>
          <w:lang w:bidi="ar-SA"/>
        </w:rPr>
      </w:pPr>
      <w:r>
        <w:rPr>
          <w:sz w:val="24"/>
          <w:szCs w:val="24"/>
          <w:lang w:bidi="ar-SA"/>
        </w:rPr>
        <w:t xml:space="preserve">After that press “clone </w:t>
      </w:r>
      <w:proofErr w:type="spellStart"/>
      <w:r>
        <w:rPr>
          <w:sz w:val="24"/>
          <w:szCs w:val="24"/>
          <w:lang w:bidi="ar-SA"/>
        </w:rPr>
        <w:t>Txtr</w:t>
      </w:r>
      <w:proofErr w:type="spellEnd"/>
      <w:r>
        <w:rPr>
          <w:sz w:val="24"/>
          <w:szCs w:val="24"/>
          <w:lang w:bidi="ar-SA"/>
        </w:rPr>
        <w:t xml:space="preserve">” </w:t>
      </w:r>
    </w:p>
    <w:p w14:paraId="174AEA0F" w14:textId="77777777" w:rsidR="00E83865" w:rsidRDefault="009609DB" w:rsidP="005F6786">
      <w:pPr>
        <w:ind w:left="0"/>
        <w:rPr>
          <w:sz w:val="24"/>
          <w:szCs w:val="24"/>
          <w:lang w:bidi="ar-SA"/>
        </w:rPr>
      </w:pPr>
      <w:r>
        <w:rPr>
          <w:noProof/>
          <w:sz w:val="24"/>
          <w:szCs w:val="24"/>
        </w:rPr>
        <w:lastRenderedPageBreak/>
        <w:drawing>
          <wp:inline distT="0" distB="0" distL="0" distR="0" wp14:anchorId="089AE587" wp14:editId="39642C68">
            <wp:extent cx="2314286" cy="325714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bit10.png"/>
                    <pic:cNvPicPr/>
                  </pic:nvPicPr>
                  <pic:blipFill>
                    <a:blip r:embed="rId17">
                      <a:extLst>
                        <a:ext uri="{28A0092B-C50C-407E-A947-70E740481C1C}">
                          <a14:useLocalDpi xmlns:a14="http://schemas.microsoft.com/office/drawing/2010/main" val="0"/>
                        </a:ext>
                      </a:extLst>
                    </a:blip>
                    <a:stretch>
                      <a:fillRect/>
                    </a:stretch>
                  </pic:blipFill>
                  <pic:spPr>
                    <a:xfrm>
                      <a:off x="0" y="0"/>
                      <a:ext cx="2314286" cy="3257143"/>
                    </a:xfrm>
                    <a:prstGeom prst="rect">
                      <a:avLst/>
                    </a:prstGeom>
                  </pic:spPr>
                </pic:pic>
              </a:graphicData>
            </a:graphic>
          </wp:inline>
        </w:drawing>
      </w:r>
    </w:p>
    <w:p w14:paraId="3001F467" w14:textId="77777777" w:rsidR="00E83865" w:rsidRDefault="00974A01" w:rsidP="00974A01">
      <w:pPr>
        <w:tabs>
          <w:tab w:val="left" w:pos="3202"/>
        </w:tabs>
        <w:ind w:left="0"/>
        <w:rPr>
          <w:sz w:val="24"/>
          <w:szCs w:val="24"/>
          <w:lang w:bidi="ar-SA"/>
        </w:rPr>
      </w:pPr>
      <w:r>
        <w:rPr>
          <w:sz w:val="24"/>
          <w:szCs w:val="24"/>
          <w:lang w:bidi="ar-SA"/>
        </w:rPr>
        <w:tab/>
      </w:r>
    </w:p>
    <w:p w14:paraId="5609DAAC" w14:textId="77777777" w:rsidR="00AC5272" w:rsidRDefault="00AC5272" w:rsidP="00C65CDF">
      <w:pPr>
        <w:ind w:left="0"/>
        <w:rPr>
          <w:sz w:val="24"/>
          <w:szCs w:val="24"/>
        </w:rPr>
      </w:pPr>
      <w:r>
        <w:rPr>
          <w:sz w:val="24"/>
          <w:szCs w:val="24"/>
          <w:lang w:bidi="ar-SA"/>
        </w:rPr>
        <w:t>Once we press</w:t>
      </w:r>
      <w:r>
        <w:rPr>
          <w:rFonts w:hint="cs"/>
          <w:sz w:val="24"/>
          <w:szCs w:val="24"/>
          <w:rtl/>
        </w:rPr>
        <w:t xml:space="preserve"> </w:t>
      </w:r>
      <w:r>
        <w:rPr>
          <w:sz w:val="24"/>
          <w:szCs w:val="24"/>
        </w:rPr>
        <w:t xml:space="preserve">“clone </w:t>
      </w:r>
      <w:proofErr w:type="spellStart"/>
      <w:r>
        <w:rPr>
          <w:sz w:val="24"/>
          <w:szCs w:val="24"/>
        </w:rPr>
        <w:t>Txtr</w:t>
      </w:r>
      <w:proofErr w:type="spellEnd"/>
      <w:r>
        <w:rPr>
          <w:sz w:val="24"/>
          <w:szCs w:val="24"/>
        </w:rPr>
        <w:t>” the map will go to the texture pallet on the right side of the screen. From this m</w:t>
      </w:r>
      <w:r w:rsidR="00C65CDF">
        <w:rPr>
          <w:sz w:val="24"/>
          <w:szCs w:val="24"/>
        </w:rPr>
        <w:t>e</w:t>
      </w:r>
      <w:r>
        <w:rPr>
          <w:sz w:val="24"/>
          <w:szCs w:val="24"/>
        </w:rPr>
        <w:t xml:space="preserve">nu we can </w:t>
      </w:r>
      <w:r w:rsidR="00C65CDF">
        <w:rPr>
          <w:sz w:val="24"/>
          <w:szCs w:val="24"/>
        </w:rPr>
        <w:t xml:space="preserve">now </w:t>
      </w:r>
      <w:r>
        <w:rPr>
          <w:sz w:val="24"/>
          <w:szCs w:val="24"/>
        </w:rPr>
        <w:t>export it</w:t>
      </w:r>
      <w:r w:rsidR="00C65CDF">
        <w:rPr>
          <w:sz w:val="24"/>
          <w:szCs w:val="24"/>
        </w:rPr>
        <w:t xml:space="preserve"> in to Photoshop as a PSD file </w:t>
      </w:r>
      <w:r>
        <w:rPr>
          <w:sz w:val="24"/>
          <w:szCs w:val="24"/>
        </w:rPr>
        <w:t xml:space="preserve"> </w:t>
      </w:r>
    </w:p>
    <w:p w14:paraId="5316EEB8" w14:textId="77777777" w:rsidR="00C65CDF" w:rsidRDefault="00C65CDF" w:rsidP="005F6786">
      <w:pPr>
        <w:ind w:left="0"/>
        <w:rPr>
          <w:sz w:val="24"/>
          <w:szCs w:val="24"/>
        </w:rPr>
      </w:pPr>
      <w:r>
        <w:rPr>
          <w:noProof/>
          <w:sz w:val="24"/>
          <w:szCs w:val="24"/>
        </w:rPr>
        <w:drawing>
          <wp:inline distT="0" distB="0" distL="0" distR="0" wp14:anchorId="53086CBE" wp14:editId="0540A27F">
            <wp:extent cx="4781550" cy="2886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abit12.png"/>
                    <pic:cNvPicPr/>
                  </pic:nvPicPr>
                  <pic:blipFill>
                    <a:blip r:embed="rId18">
                      <a:extLst>
                        <a:ext uri="{28A0092B-C50C-407E-A947-70E740481C1C}">
                          <a14:useLocalDpi xmlns:a14="http://schemas.microsoft.com/office/drawing/2010/main" val="0"/>
                        </a:ext>
                      </a:extLst>
                    </a:blip>
                    <a:stretch>
                      <a:fillRect/>
                    </a:stretch>
                  </pic:blipFill>
                  <pic:spPr>
                    <a:xfrm>
                      <a:off x="0" y="0"/>
                      <a:ext cx="4823666" cy="2912237"/>
                    </a:xfrm>
                    <a:prstGeom prst="rect">
                      <a:avLst/>
                    </a:prstGeom>
                  </pic:spPr>
                </pic:pic>
              </a:graphicData>
            </a:graphic>
          </wp:inline>
        </w:drawing>
      </w:r>
    </w:p>
    <w:p w14:paraId="31D0FAD0" w14:textId="77777777" w:rsidR="00E83865" w:rsidRDefault="00AC5272" w:rsidP="00C65CDF">
      <w:pPr>
        <w:ind w:left="0"/>
        <w:rPr>
          <w:sz w:val="24"/>
          <w:szCs w:val="24"/>
          <w:rtl/>
        </w:rPr>
      </w:pPr>
      <w:r>
        <w:rPr>
          <w:sz w:val="24"/>
          <w:szCs w:val="24"/>
          <w:lang w:bidi="ar-SA"/>
        </w:rPr>
        <w:t xml:space="preserve"> </w:t>
      </w:r>
    </w:p>
    <w:p w14:paraId="3932BB9B" w14:textId="77777777" w:rsidR="00E83865" w:rsidRDefault="00BA373A" w:rsidP="00D227F3">
      <w:pPr>
        <w:pStyle w:val="IntenseQuote"/>
        <w:rPr>
          <w:lang w:bidi="ar-SA"/>
        </w:rPr>
      </w:pPr>
      <w:r w:rsidRPr="00BA373A">
        <w:rPr>
          <w:b/>
          <w:bCs/>
          <w:lang w:bidi="ar-SA"/>
        </w:rPr>
        <w:lastRenderedPageBreak/>
        <w:t>Quick tip</w:t>
      </w:r>
      <w:r>
        <w:rPr>
          <w:lang w:bidi="ar-SA"/>
        </w:rPr>
        <w:t xml:space="preserve">: Save all your files in one folder (3D model, Video files &amp; the </w:t>
      </w:r>
      <w:proofErr w:type="spellStart"/>
      <w:r>
        <w:rPr>
          <w:lang w:bidi="ar-SA"/>
        </w:rPr>
        <w:t>Madmapper</w:t>
      </w:r>
      <w:proofErr w:type="spellEnd"/>
      <w:r>
        <w:rPr>
          <w:lang w:bidi="ar-SA"/>
        </w:rPr>
        <w:t xml:space="preserve"> project</w:t>
      </w:r>
      <w:r w:rsidR="000546BE">
        <w:rPr>
          <w:lang w:bidi="ar-SA"/>
        </w:rPr>
        <w:t>.</w:t>
      </w:r>
    </w:p>
    <w:p w14:paraId="6A53EC11" w14:textId="77777777" w:rsidR="00E83865" w:rsidRDefault="00974A01" w:rsidP="005F6786">
      <w:pPr>
        <w:ind w:left="0"/>
        <w:rPr>
          <w:sz w:val="24"/>
          <w:szCs w:val="24"/>
          <w:lang w:bidi="ar-SA"/>
        </w:rPr>
      </w:pPr>
      <w:r>
        <w:rPr>
          <w:sz w:val="24"/>
          <w:szCs w:val="24"/>
          <w:lang w:bidi="ar-SA"/>
        </w:rPr>
        <w:t>Next, c</w:t>
      </w:r>
      <w:r w:rsidR="00E83865">
        <w:rPr>
          <w:sz w:val="24"/>
          <w:szCs w:val="24"/>
          <w:lang w:bidi="ar-SA"/>
        </w:rPr>
        <w:t xml:space="preserve">reate a mask layer </w:t>
      </w:r>
      <w:r w:rsidR="00997E8A">
        <w:rPr>
          <w:sz w:val="24"/>
          <w:szCs w:val="24"/>
          <w:lang w:bidi="ar-SA"/>
        </w:rPr>
        <w:t>from</w:t>
      </w:r>
      <w:r w:rsidR="00E83865">
        <w:rPr>
          <w:sz w:val="24"/>
          <w:szCs w:val="24"/>
          <w:lang w:bidi="ar-SA"/>
        </w:rPr>
        <w:t xml:space="preserve"> the UV Map in </w:t>
      </w:r>
      <w:r w:rsidR="00EA2244">
        <w:rPr>
          <w:sz w:val="24"/>
          <w:szCs w:val="24"/>
          <w:lang w:bidi="ar-SA"/>
        </w:rPr>
        <w:t>Photoshop</w:t>
      </w:r>
      <w:r w:rsidR="00E83865">
        <w:rPr>
          <w:sz w:val="24"/>
          <w:szCs w:val="24"/>
          <w:lang w:bidi="ar-SA"/>
        </w:rPr>
        <w:t xml:space="preserve"> and export the</w:t>
      </w:r>
      <w:r w:rsidR="00F312D5">
        <w:rPr>
          <w:sz w:val="24"/>
          <w:szCs w:val="24"/>
          <w:lang w:bidi="ar-SA"/>
        </w:rPr>
        <w:t xml:space="preserve"> image </w:t>
      </w:r>
      <w:r w:rsidR="00ED440E">
        <w:rPr>
          <w:sz w:val="24"/>
          <w:szCs w:val="24"/>
          <w:lang w:bidi="ar-SA"/>
        </w:rPr>
        <w:t>in a</w:t>
      </w:r>
      <w:r w:rsidR="00997E8A">
        <w:rPr>
          <w:sz w:val="24"/>
          <w:szCs w:val="24"/>
          <w:lang w:bidi="ar-SA"/>
        </w:rPr>
        <w:t xml:space="preserve"> </w:t>
      </w:r>
      <w:r w:rsidR="00F312D5">
        <w:rPr>
          <w:sz w:val="24"/>
          <w:szCs w:val="24"/>
          <w:lang w:bidi="ar-SA"/>
        </w:rPr>
        <w:t xml:space="preserve">format </w:t>
      </w:r>
      <w:r w:rsidR="00210690">
        <w:rPr>
          <w:sz w:val="24"/>
          <w:szCs w:val="24"/>
          <w:lang w:bidi="ar-SA"/>
        </w:rPr>
        <w:t>that includes</w:t>
      </w:r>
      <w:r w:rsidR="00F312D5">
        <w:rPr>
          <w:sz w:val="24"/>
          <w:szCs w:val="24"/>
          <w:lang w:bidi="ar-SA"/>
        </w:rPr>
        <w:t xml:space="preserve"> </w:t>
      </w:r>
      <w:r w:rsidR="00210690">
        <w:rPr>
          <w:sz w:val="24"/>
          <w:szCs w:val="24"/>
          <w:lang w:bidi="ar-SA"/>
        </w:rPr>
        <w:t>T</w:t>
      </w:r>
      <w:r w:rsidR="00F312D5">
        <w:rPr>
          <w:sz w:val="24"/>
          <w:szCs w:val="24"/>
          <w:lang w:bidi="ar-SA"/>
        </w:rPr>
        <w:t>ransparency</w:t>
      </w:r>
      <w:r w:rsidR="00210690">
        <w:rPr>
          <w:sz w:val="24"/>
          <w:szCs w:val="24"/>
          <w:lang w:bidi="ar-SA"/>
        </w:rPr>
        <w:t xml:space="preserve">/Alpha channel </w:t>
      </w:r>
      <w:r w:rsidR="00F312D5">
        <w:rPr>
          <w:sz w:val="24"/>
          <w:szCs w:val="24"/>
          <w:lang w:bidi="ar-SA"/>
        </w:rPr>
        <w:t>(PNG, TIFF, etc.)</w:t>
      </w:r>
      <w:r w:rsidR="00997E8A">
        <w:rPr>
          <w:sz w:val="24"/>
          <w:szCs w:val="24"/>
          <w:lang w:bidi="ar-SA"/>
        </w:rPr>
        <w:t xml:space="preserve">. </w:t>
      </w:r>
    </w:p>
    <w:p w14:paraId="3094424F" w14:textId="77777777" w:rsidR="00E83865" w:rsidRDefault="00E83865" w:rsidP="005F6786">
      <w:pPr>
        <w:ind w:left="0"/>
        <w:rPr>
          <w:sz w:val="24"/>
          <w:szCs w:val="24"/>
          <w:lang w:bidi="ar-SA"/>
        </w:rPr>
      </w:pPr>
      <w:r>
        <w:rPr>
          <w:noProof/>
          <w:sz w:val="24"/>
          <w:szCs w:val="24"/>
        </w:rPr>
        <w:drawing>
          <wp:anchor distT="0" distB="0" distL="114300" distR="114300" simplePos="0" relativeHeight="251660288" behindDoc="1" locked="0" layoutInCell="1" allowOverlap="1" wp14:anchorId="1BA6A413" wp14:editId="62F140BF">
            <wp:simplePos x="0" y="0"/>
            <wp:positionH relativeFrom="margin">
              <wp:posOffset>0</wp:posOffset>
            </wp:positionH>
            <wp:positionV relativeFrom="paragraph">
              <wp:posOffset>38590</wp:posOffset>
            </wp:positionV>
            <wp:extent cx="5943600" cy="3999230"/>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99230"/>
                    </a:xfrm>
                    <a:prstGeom prst="rect">
                      <a:avLst/>
                    </a:prstGeom>
                  </pic:spPr>
                </pic:pic>
              </a:graphicData>
            </a:graphic>
            <wp14:sizeRelH relativeFrom="page">
              <wp14:pctWidth>0</wp14:pctWidth>
            </wp14:sizeRelH>
            <wp14:sizeRelV relativeFrom="page">
              <wp14:pctHeight>0</wp14:pctHeight>
            </wp14:sizeRelV>
          </wp:anchor>
        </w:drawing>
      </w:r>
    </w:p>
    <w:p w14:paraId="42C0AD63" w14:textId="77777777" w:rsidR="00E83865" w:rsidRDefault="00E83865" w:rsidP="005F6786">
      <w:pPr>
        <w:ind w:left="0"/>
        <w:rPr>
          <w:sz w:val="24"/>
          <w:szCs w:val="24"/>
          <w:lang w:bidi="ar-SA"/>
        </w:rPr>
      </w:pPr>
    </w:p>
    <w:p w14:paraId="74C87CE3" w14:textId="77777777" w:rsidR="00E83865" w:rsidRDefault="00E83865" w:rsidP="005F6786">
      <w:pPr>
        <w:ind w:left="0"/>
        <w:rPr>
          <w:sz w:val="24"/>
          <w:szCs w:val="24"/>
          <w:lang w:bidi="ar-SA"/>
        </w:rPr>
      </w:pPr>
    </w:p>
    <w:p w14:paraId="4A6C0D12" w14:textId="77777777" w:rsidR="00E83865" w:rsidRDefault="00E83865" w:rsidP="005F6786">
      <w:pPr>
        <w:ind w:left="0"/>
        <w:rPr>
          <w:sz w:val="24"/>
          <w:szCs w:val="24"/>
          <w:lang w:bidi="ar-SA"/>
        </w:rPr>
      </w:pPr>
    </w:p>
    <w:p w14:paraId="2E3E4814" w14:textId="77777777" w:rsidR="00E83865" w:rsidRDefault="00E83865" w:rsidP="005F6786">
      <w:pPr>
        <w:ind w:left="0"/>
        <w:rPr>
          <w:sz w:val="24"/>
          <w:szCs w:val="24"/>
          <w:lang w:bidi="ar-SA"/>
        </w:rPr>
      </w:pPr>
    </w:p>
    <w:p w14:paraId="265FE742" w14:textId="77777777" w:rsidR="00E83865" w:rsidRDefault="00E83865" w:rsidP="005F6786">
      <w:pPr>
        <w:ind w:left="0"/>
        <w:rPr>
          <w:sz w:val="24"/>
          <w:szCs w:val="24"/>
          <w:lang w:bidi="ar-SA"/>
        </w:rPr>
      </w:pPr>
    </w:p>
    <w:p w14:paraId="48378719" w14:textId="77777777" w:rsidR="00F312D5" w:rsidRDefault="00F312D5" w:rsidP="005F6786">
      <w:pPr>
        <w:ind w:left="0"/>
        <w:rPr>
          <w:sz w:val="24"/>
          <w:szCs w:val="24"/>
          <w:lang w:bidi="ar-SA"/>
        </w:rPr>
      </w:pPr>
    </w:p>
    <w:p w14:paraId="1546A5CC" w14:textId="77777777" w:rsidR="00F312D5" w:rsidRDefault="00F312D5" w:rsidP="005F6786">
      <w:pPr>
        <w:ind w:left="0"/>
        <w:rPr>
          <w:sz w:val="24"/>
          <w:szCs w:val="24"/>
          <w:lang w:bidi="ar-SA"/>
        </w:rPr>
      </w:pPr>
    </w:p>
    <w:p w14:paraId="5253432C" w14:textId="77777777" w:rsidR="00F312D5" w:rsidRDefault="00F312D5" w:rsidP="005F6786">
      <w:pPr>
        <w:ind w:left="0"/>
        <w:rPr>
          <w:sz w:val="24"/>
          <w:szCs w:val="24"/>
          <w:lang w:bidi="ar-SA"/>
        </w:rPr>
      </w:pPr>
    </w:p>
    <w:p w14:paraId="5F44D470" w14:textId="77777777" w:rsidR="00F312D5" w:rsidRDefault="00F312D5" w:rsidP="005F6786">
      <w:pPr>
        <w:ind w:left="0"/>
        <w:rPr>
          <w:sz w:val="24"/>
          <w:szCs w:val="24"/>
          <w:lang w:bidi="ar-SA"/>
        </w:rPr>
      </w:pPr>
    </w:p>
    <w:p w14:paraId="6E96A447" w14:textId="77777777" w:rsidR="00F312D5" w:rsidRDefault="00F312D5" w:rsidP="005F6786">
      <w:pPr>
        <w:ind w:left="0"/>
        <w:rPr>
          <w:sz w:val="24"/>
          <w:szCs w:val="24"/>
          <w:lang w:bidi="ar-SA"/>
        </w:rPr>
      </w:pPr>
    </w:p>
    <w:p w14:paraId="24291E99" w14:textId="77777777" w:rsidR="00F312D5" w:rsidRDefault="00F312D5" w:rsidP="005F6786">
      <w:pPr>
        <w:ind w:left="0"/>
        <w:rPr>
          <w:sz w:val="24"/>
          <w:szCs w:val="24"/>
          <w:lang w:bidi="ar-SA"/>
        </w:rPr>
      </w:pPr>
    </w:p>
    <w:p w14:paraId="58878F26" w14:textId="77777777" w:rsidR="00F312D5" w:rsidRDefault="00F312D5" w:rsidP="005F6786">
      <w:pPr>
        <w:ind w:left="0"/>
        <w:rPr>
          <w:sz w:val="24"/>
          <w:szCs w:val="24"/>
          <w:lang w:bidi="ar-SA"/>
        </w:rPr>
      </w:pPr>
    </w:p>
    <w:p w14:paraId="638B8E27" w14:textId="77777777" w:rsidR="00F312D5" w:rsidRDefault="00F312D5" w:rsidP="005F6786">
      <w:pPr>
        <w:ind w:left="0"/>
        <w:rPr>
          <w:sz w:val="24"/>
          <w:szCs w:val="24"/>
          <w:lang w:bidi="ar-SA"/>
        </w:rPr>
      </w:pPr>
    </w:p>
    <w:p w14:paraId="7BD956D7" w14:textId="77777777" w:rsidR="00F312D5" w:rsidRDefault="00F312D5" w:rsidP="005F6786">
      <w:pPr>
        <w:ind w:left="0"/>
        <w:rPr>
          <w:sz w:val="24"/>
          <w:szCs w:val="24"/>
          <w:lang w:bidi="ar-SA"/>
        </w:rPr>
      </w:pPr>
    </w:p>
    <w:p w14:paraId="5BE56CCA" w14:textId="77777777" w:rsidR="00F312D5" w:rsidRDefault="00F312D5" w:rsidP="005F6786">
      <w:pPr>
        <w:ind w:left="0"/>
        <w:rPr>
          <w:sz w:val="24"/>
          <w:szCs w:val="24"/>
          <w:lang w:bidi="ar-SA"/>
        </w:rPr>
      </w:pPr>
    </w:p>
    <w:p w14:paraId="0B8B76CD" w14:textId="77777777" w:rsidR="004F0D7F" w:rsidRDefault="00F312D5" w:rsidP="00144459">
      <w:pPr>
        <w:ind w:left="0"/>
        <w:rPr>
          <w:sz w:val="24"/>
          <w:szCs w:val="24"/>
          <w:lang w:bidi="ar-SA"/>
        </w:rPr>
      </w:pPr>
      <w:r>
        <w:rPr>
          <w:sz w:val="24"/>
          <w:szCs w:val="24"/>
          <w:lang w:bidi="ar-SA"/>
        </w:rPr>
        <w:t>T</w:t>
      </w:r>
      <w:r w:rsidR="00CB5CE9">
        <w:rPr>
          <w:sz w:val="24"/>
          <w:szCs w:val="24"/>
          <w:lang w:bidi="ar-SA"/>
        </w:rPr>
        <w:t xml:space="preserve">he </w:t>
      </w:r>
      <w:r w:rsidR="00974A01">
        <w:rPr>
          <w:sz w:val="24"/>
          <w:szCs w:val="24"/>
          <w:lang w:bidi="ar-SA"/>
        </w:rPr>
        <w:t xml:space="preserve">masked file is used as </w:t>
      </w:r>
      <w:r w:rsidR="00CB5CE9">
        <w:rPr>
          <w:sz w:val="24"/>
          <w:szCs w:val="24"/>
          <w:lang w:bidi="ar-SA"/>
        </w:rPr>
        <w:t>transparent</w:t>
      </w:r>
      <w:r>
        <w:rPr>
          <w:sz w:val="24"/>
          <w:szCs w:val="24"/>
          <w:lang w:bidi="ar-SA"/>
        </w:rPr>
        <w:t xml:space="preserve"> </w:t>
      </w:r>
      <w:r w:rsidR="00974A01">
        <w:rPr>
          <w:sz w:val="24"/>
          <w:szCs w:val="24"/>
          <w:lang w:bidi="ar-SA"/>
        </w:rPr>
        <w:t xml:space="preserve">layer </w:t>
      </w:r>
      <w:r w:rsidR="00ED440E">
        <w:rPr>
          <w:sz w:val="24"/>
          <w:szCs w:val="24"/>
          <w:lang w:bidi="ar-SA"/>
        </w:rPr>
        <w:t>as</w:t>
      </w:r>
      <w:r w:rsidR="00974A01">
        <w:rPr>
          <w:sz w:val="24"/>
          <w:szCs w:val="24"/>
          <w:lang w:bidi="ar-SA"/>
        </w:rPr>
        <w:t xml:space="preserve"> </w:t>
      </w:r>
      <w:r>
        <w:rPr>
          <w:sz w:val="24"/>
          <w:szCs w:val="24"/>
          <w:lang w:bidi="ar-SA"/>
        </w:rPr>
        <w:t>top layer</w:t>
      </w:r>
      <w:r w:rsidR="00974A01">
        <w:rPr>
          <w:sz w:val="24"/>
          <w:szCs w:val="24"/>
          <w:lang w:bidi="ar-SA"/>
        </w:rPr>
        <w:t>,</w:t>
      </w:r>
      <w:r>
        <w:rPr>
          <w:sz w:val="24"/>
          <w:szCs w:val="24"/>
          <w:lang w:bidi="ar-SA"/>
        </w:rPr>
        <w:t xml:space="preserve"> in </w:t>
      </w:r>
      <w:r w:rsidR="00974A01">
        <w:rPr>
          <w:sz w:val="24"/>
          <w:szCs w:val="24"/>
          <w:lang w:bidi="ar-SA"/>
        </w:rPr>
        <w:t xml:space="preserve">the </w:t>
      </w:r>
      <w:r>
        <w:rPr>
          <w:sz w:val="24"/>
          <w:szCs w:val="24"/>
          <w:lang w:bidi="ar-SA"/>
        </w:rPr>
        <w:t xml:space="preserve">video editing </w:t>
      </w:r>
      <w:r w:rsidR="00CB5CE9">
        <w:rPr>
          <w:sz w:val="24"/>
          <w:szCs w:val="24"/>
          <w:lang w:bidi="ar-SA"/>
        </w:rPr>
        <w:t>project</w:t>
      </w:r>
      <w:r w:rsidR="00974A01">
        <w:rPr>
          <w:sz w:val="24"/>
          <w:szCs w:val="24"/>
          <w:lang w:bidi="ar-SA"/>
        </w:rPr>
        <w:t xml:space="preserve">. It </w:t>
      </w:r>
      <w:r>
        <w:rPr>
          <w:sz w:val="24"/>
          <w:szCs w:val="24"/>
          <w:lang w:bidi="ar-SA"/>
        </w:rPr>
        <w:t>act</w:t>
      </w:r>
      <w:r w:rsidR="00CB5CE9">
        <w:rPr>
          <w:sz w:val="24"/>
          <w:szCs w:val="24"/>
          <w:lang w:bidi="ar-SA"/>
        </w:rPr>
        <w:t xml:space="preserve">s </w:t>
      </w:r>
      <w:r>
        <w:rPr>
          <w:sz w:val="24"/>
          <w:szCs w:val="24"/>
          <w:lang w:bidi="ar-SA"/>
        </w:rPr>
        <w:t xml:space="preserve">as a </w:t>
      </w:r>
      <w:r w:rsidR="00CB5CE9">
        <w:rPr>
          <w:sz w:val="24"/>
          <w:szCs w:val="24"/>
          <w:lang w:bidi="ar-SA"/>
        </w:rPr>
        <w:t>mask</w:t>
      </w:r>
      <w:r>
        <w:rPr>
          <w:sz w:val="24"/>
          <w:szCs w:val="24"/>
          <w:lang w:bidi="ar-SA"/>
        </w:rPr>
        <w:t xml:space="preserve"> for positioning your </w:t>
      </w:r>
      <w:r w:rsidR="00CB5CE9">
        <w:rPr>
          <w:sz w:val="24"/>
          <w:szCs w:val="24"/>
          <w:lang w:bidi="ar-SA"/>
        </w:rPr>
        <w:t>video content to the different parts of your 3D model</w:t>
      </w:r>
      <w:r>
        <w:rPr>
          <w:sz w:val="24"/>
          <w:szCs w:val="24"/>
          <w:lang w:bidi="ar-SA"/>
        </w:rPr>
        <w:t>.</w:t>
      </w:r>
      <w:r w:rsidR="004F0D7F">
        <w:rPr>
          <w:sz w:val="24"/>
          <w:szCs w:val="24"/>
          <w:lang w:bidi="ar-SA"/>
        </w:rPr>
        <w:t xml:space="preserve"> When you are </w:t>
      </w:r>
      <w:r w:rsidR="00CB5CE9">
        <w:rPr>
          <w:sz w:val="24"/>
          <w:szCs w:val="24"/>
          <w:lang w:bidi="ar-SA"/>
        </w:rPr>
        <w:t>finished positioning</w:t>
      </w:r>
      <w:r w:rsidR="00ED440E">
        <w:rPr>
          <w:sz w:val="24"/>
          <w:szCs w:val="24"/>
          <w:lang w:bidi="ar-SA"/>
        </w:rPr>
        <w:t xml:space="preserve"> the map</w:t>
      </w:r>
      <w:r w:rsidR="00CB5CE9">
        <w:rPr>
          <w:sz w:val="24"/>
          <w:szCs w:val="24"/>
          <w:lang w:bidi="ar-SA"/>
        </w:rPr>
        <w:t xml:space="preserve"> and</w:t>
      </w:r>
      <w:r w:rsidR="004F0D7F">
        <w:rPr>
          <w:sz w:val="24"/>
          <w:szCs w:val="24"/>
          <w:lang w:bidi="ar-SA"/>
        </w:rPr>
        <w:t xml:space="preserve"> editing</w:t>
      </w:r>
      <w:r w:rsidR="00CB5CE9">
        <w:rPr>
          <w:sz w:val="24"/>
          <w:szCs w:val="24"/>
          <w:lang w:bidi="ar-SA"/>
        </w:rPr>
        <w:t xml:space="preserve"> your video texture</w:t>
      </w:r>
      <w:r w:rsidR="00ED440E">
        <w:rPr>
          <w:sz w:val="24"/>
          <w:szCs w:val="24"/>
          <w:lang w:bidi="ar-SA"/>
        </w:rPr>
        <w:t>,</w:t>
      </w:r>
      <w:r w:rsidR="004F0D7F">
        <w:rPr>
          <w:sz w:val="24"/>
          <w:szCs w:val="24"/>
          <w:lang w:bidi="ar-SA"/>
        </w:rPr>
        <w:t xml:space="preserve"> export </w:t>
      </w:r>
      <w:r w:rsidR="00ED440E">
        <w:rPr>
          <w:sz w:val="24"/>
          <w:szCs w:val="24"/>
          <w:lang w:bidi="ar-SA"/>
        </w:rPr>
        <w:t xml:space="preserve">the video file. For best results use </w:t>
      </w:r>
      <w:r w:rsidR="004F0D7F">
        <w:rPr>
          <w:sz w:val="24"/>
          <w:szCs w:val="24"/>
          <w:lang w:bidi="ar-SA"/>
        </w:rPr>
        <w:t>uncompressed AVI or MOV formats</w:t>
      </w:r>
      <w:r w:rsidR="00ED440E">
        <w:rPr>
          <w:sz w:val="24"/>
          <w:szCs w:val="24"/>
          <w:lang w:bidi="ar-SA"/>
        </w:rPr>
        <w:t>.</w:t>
      </w:r>
      <w:r w:rsidR="004F0D7F">
        <w:rPr>
          <w:sz w:val="24"/>
          <w:szCs w:val="24"/>
          <w:lang w:bidi="ar-SA"/>
        </w:rPr>
        <w:t xml:space="preserve"> </w:t>
      </w:r>
      <w:r w:rsidR="00ED440E">
        <w:rPr>
          <w:sz w:val="24"/>
          <w:szCs w:val="24"/>
          <w:lang w:bidi="ar-SA"/>
        </w:rPr>
        <w:t>T</w:t>
      </w:r>
      <w:r w:rsidR="004F0D7F">
        <w:rPr>
          <w:sz w:val="24"/>
          <w:szCs w:val="24"/>
          <w:lang w:bidi="ar-SA"/>
        </w:rPr>
        <w:t xml:space="preserve">hese </w:t>
      </w:r>
      <w:r w:rsidR="00ED440E">
        <w:rPr>
          <w:sz w:val="24"/>
          <w:szCs w:val="24"/>
          <w:lang w:bidi="ar-SA"/>
        </w:rPr>
        <w:t xml:space="preserve">Video </w:t>
      </w:r>
      <w:r w:rsidR="00144459">
        <w:rPr>
          <w:sz w:val="24"/>
          <w:szCs w:val="24"/>
          <w:lang w:bidi="ar-SA"/>
        </w:rPr>
        <w:t>Formats</w:t>
      </w:r>
      <w:r w:rsidR="004F0D7F">
        <w:rPr>
          <w:sz w:val="24"/>
          <w:szCs w:val="24"/>
          <w:lang w:bidi="ar-SA"/>
        </w:rPr>
        <w:t xml:space="preserve"> </w:t>
      </w:r>
      <w:r w:rsidR="00144459">
        <w:rPr>
          <w:sz w:val="24"/>
          <w:szCs w:val="24"/>
          <w:lang w:bidi="ar-SA"/>
        </w:rPr>
        <w:t>create</w:t>
      </w:r>
      <w:r w:rsidR="004F0D7F">
        <w:rPr>
          <w:sz w:val="24"/>
          <w:szCs w:val="24"/>
          <w:lang w:bidi="ar-SA"/>
        </w:rPr>
        <w:t xml:space="preserve"> large </w:t>
      </w:r>
      <w:r w:rsidR="00144459">
        <w:rPr>
          <w:sz w:val="24"/>
          <w:szCs w:val="24"/>
          <w:lang w:bidi="ar-SA"/>
        </w:rPr>
        <w:t xml:space="preserve">files </w:t>
      </w:r>
      <w:r w:rsidR="004F0D7F">
        <w:rPr>
          <w:sz w:val="24"/>
          <w:szCs w:val="24"/>
          <w:lang w:bidi="ar-SA"/>
        </w:rPr>
        <w:t xml:space="preserve">but </w:t>
      </w:r>
      <w:r w:rsidR="00144459">
        <w:rPr>
          <w:sz w:val="24"/>
          <w:szCs w:val="24"/>
          <w:lang w:bidi="ar-SA"/>
        </w:rPr>
        <w:t>play at optimal performance</w:t>
      </w:r>
      <w:r w:rsidR="00ED440E">
        <w:rPr>
          <w:sz w:val="24"/>
          <w:szCs w:val="24"/>
          <w:lang w:bidi="ar-SA"/>
        </w:rPr>
        <w:t>,</w:t>
      </w:r>
      <w:r w:rsidR="004F0D7F">
        <w:rPr>
          <w:sz w:val="24"/>
          <w:szCs w:val="24"/>
          <w:lang w:bidi="ar-SA"/>
        </w:rPr>
        <w:t xml:space="preserve"> since </w:t>
      </w:r>
      <w:r w:rsidR="00144459">
        <w:rPr>
          <w:sz w:val="24"/>
          <w:szCs w:val="24"/>
          <w:lang w:bidi="ar-SA"/>
        </w:rPr>
        <w:t>there is little to no decoding required</w:t>
      </w:r>
      <w:r w:rsidR="00ED440E">
        <w:rPr>
          <w:sz w:val="24"/>
          <w:szCs w:val="24"/>
          <w:lang w:bidi="ar-SA"/>
        </w:rPr>
        <w:t>.</w:t>
      </w:r>
    </w:p>
    <w:p w14:paraId="00593BCB" w14:textId="77777777" w:rsidR="004F0D7F" w:rsidRDefault="004F0D7F" w:rsidP="005F6786">
      <w:pPr>
        <w:ind w:left="0"/>
        <w:rPr>
          <w:sz w:val="24"/>
          <w:szCs w:val="24"/>
          <w:lang w:bidi="ar-SA"/>
        </w:rPr>
      </w:pPr>
    </w:p>
    <w:p w14:paraId="7A577963" w14:textId="77777777" w:rsidR="009C211B" w:rsidRDefault="009C211B" w:rsidP="009C211B">
      <w:pPr>
        <w:ind w:left="0"/>
        <w:rPr>
          <w:b/>
          <w:bCs/>
          <w:sz w:val="30"/>
          <w:szCs w:val="30"/>
          <w:lang w:bidi="ar-SA"/>
        </w:rPr>
      </w:pPr>
    </w:p>
    <w:p w14:paraId="08D8D656" w14:textId="77777777" w:rsidR="009C211B" w:rsidRDefault="009C211B" w:rsidP="009C211B">
      <w:pPr>
        <w:ind w:left="0"/>
        <w:rPr>
          <w:b/>
          <w:bCs/>
          <w:sz w:val="30"/>
          <w:szCs w:val="30"/>
          <w:lang w:bidi="ar-SA"/>
        </w:rPr>
      </w:pPr>
    </w:p>
    <w:p w14:paraId="01A35D6A" w14:textId="77777777" w:rsidR="009C211B" w:rsidRPr="00936AE7" w:rsidRDefault="009C211B" w:rsidP="009C211B">
      <w:pPr>
        <w:ind w:left="0"/>
        <w:rPr>
          <w:b/>
          <w:bCs/>
          <w:sz w:val="24"/>
          <w:szCs w:val="24"/>
        </w:rPr>
      </w:pPr>
      <w:r w:rsidRPr="00936AE7">
        <w:rPr>
          <w:b/>
          <w:bCs/>
          <w:color w:val="FF6699"/>
          <w:sz w:val="24"/>
          <w:szCs w:val="24"/>
          <w:lang w:bidi="ar-SA"/>
        </w:rPr>
        <w:t>Step 3</w:t>
      </w:r>
      <w:r w:rsidR="00936AE7" w:rsidRPr="00936AE7">
        <w:rPr>
          <w:b/>
          <w:bCs/>
          <w:color w:val="FF6699"/>
          <w:sz w:val="24"/>
          <w:szCs w:val="24"/>
          <w:lang w:bidi="ar-SA"/>
        </w:rPr>
        <w:t>:</w:t>
      </w:r>
      <w:r w:rsidRPr="00936AE7">
        <w:rPr>
          <w:b/>
          <w:bCs/>
          <w:color w:val="FF6699"/>
          <w:sz w:val="24"/>
          <w:szCs w:val="24"/>
          <w:lang w:bidi="ar-SA"/>
        </w:rPr>
        <w:t xml:space="preserve"> </w:t>
      </w:r>
      <w:r w:rsidR="00C337FC" w:rsidRPr="00936AE7">
        <w:rPr>
          <w:sz w:val="24"/>
          <w:szCs w:val="24"/>
          <w:lang w:bidi="ar-SA"/>
        </w:rPr>
        <w:t>editing the video</w:t>
      </w:r>
      <w:r w:rsidR="00C337FC" w:rsidRPr="00936AE7">
        <w:rPr>
          <w:b/>
          <w:bCs/>
          <w:sz w:val="24"/>
          <w:szCs w:val="24"/>
          <w:lang w:bidi="ar-SA"/>
        </w:rPr>
        <w:t xml:space="preserve"> </w:t>
      </w:r>
    </w:p>
    <w:p w14:paraId="73435983" w14:textId="77777777" w:rsidR="00CF66BF" w:rsidRPr="00CF66BF" w:rsidRDefault="00CF66BF" w:rsidP="001D178E">
      <w:pPr>
        <w:ind w:left="0"/>
        <w:rPr>
          <w:sz w:val="24"/>
          <w:szCs w:val="24"/>
          <w:rtl/>
        </w:rPr>
      </w:pPr>
      <w:r w:rsidRPr="00CF66BF">
        <w:rPr>
          <w:sz w:val="24"/>
          <w:szCs w:val="24"/>
          <w:lang w:bidi="ar-SA"/>
        </w:rPr>
        <w:t>In After Effects, we now need to edit our video to</w:t>
      </w:r>
      <w:r w:rsidR="001D178E">
        <w:rPr>
          <w:sz w:val="24"/>
          <w:szCs w:val="24"/>
          <w:lang w:bidi="ar-SA"/>
        </w:rPr>
        <w:t xml:space="preserve"> fit</w:t>
      </w:r>
      <w:r w:rsidRPr="00CF66BF">
        <w:rPr>
          <w:sz w:val="24"/>
          <w:szCs w:val="24"/>
          <w:lang w:bidi="ar-SA"/>
        </w:rPr>
        <w:t xml:space="preserve"> </w:t>
      </w:r>
      <w:r w:rsidR="001D178E">
        <w:rPr>
          <w:sz w:val="24"/>
          <w:szCs w:val="24"/>
          <w:lang w:bidi="ar-SA"/>
        </w:rPr>
        <w:t>&amp; r</w:t>
      </w:r>
      <w:r w:rsidR="001D178E" w:rsidRPr="001D178E">
        <w:rPr>
          <w:sz w:val="24"/>
          <w:szCs w:val="24"/>
          <w:lang w:bidi="ar-SA"/>
        </w:rPr>
        <w:t>ely on</w:t>
      </w:r>
      <w:r w:rsidR="001D178E">
        <w:rPr>
          <w:sz w:val="24"/>
          <w:szCs w:val="24"/>
          <w:lang w:bidi="ar-SA"/>
        </w:rPr>
        <w:t>,</w:t>
      </w:r>
      <w:r w:rsidRPr="00CF66BF">
        <w:rPr>
          <w:sz w:val="24"/>
          <w:szCs w:val="24"/>
        </w:rPr>
        <w:t xml:space="preserve"> the transparent texture we exported from Photoshop</w:t>
      </w:r>
    </w:p>
    <w:p w14:paraId="79CDE4A8" w14:textId="77777777" w:rsidR="00C337FC" w:rsidRDefault="00C337FC" w:rsidP="00C337FC">
      <w:pPr>
        <w:ind w:left="0"/>
        <w:rPr>
          <w:sz w:val="24"/>
          <w:szCs w:val="24"/>
        </w:rPr>
      </w:pPr>
      <w:r w:rsidRPr="00C337FC">
        <w:rPr>
          <w:sz w:val="24"/>
          <w:szCs w:val="24"/>
          <w:lang w:bidi="ar-SA"/>
        </w:rPr>
        <w:t xml:space="preserve">This is done by importing the PNG/TIEF file &amp; </w:t>
      </w:r>
      <w:r>
        <w:rPr>
          <w:sz w:val="24"/>
          <w:szCs w:val="24"/>
          <w:lang w:bidi="ar-SA"/>
        </w:rPr>
        <w:t xml:space="preserve">after that, </w:t>
      </w:r>
      <w:r w:rsidRPr="00C337FC">
        <w:rPr>
          <w:sz w:val="24"/>
          <w:szCs w:val="24"/>
          <w:lang w:bidi="ar-SA"/>
        </w:rPr>
        <w:t>adding the videos below it, in this we will have perfect</w:t>
      </w:r>
      <w:r w:rsidRPr="00C337FC">
        <w:t xml:space="preserve"> </w:t>
      </w:r>
      <w:r>
        <w:rPr>
          <w:sz w:val="24"/>
          <w:szCs w:val="24"/>
        </w:rPr>
        <w:t>c</w:t>
      </w:r>
      <w:r w:rsidRPr="00C337FC">
        <w:rPr>
          <w:sz w:val="24"/>
          <w:szCs w:val="24"/>
          <w:lang w:bidi="ar-SA"/>
        </w:rPr>
        <w:t>orrelation</w:t>
      </w:r>
      <w:r>
        <w:rPr>
          <w:rFonts w:hint="cs"/>
          <w:sz w:val="24"/>
          <w:szCs w:val="24"/>
          <w:rtl/>
        </w:rPr>
        <w:t xml:space="preserve"> </w:t>
      </w:r>
      <w:r w:rsidRPr="00C337FC">
        <w:rPr>
          <w:sz w:val="24"/>
          <w:szCs w:val="24"/>
        </w:rPr>
        <w:t>between</w:t>
      </w:r>
      <w:r>
        <w:rPr>
          <w:sz w:val="24"/>
          <w:szCs w:val="24"/>
        </w:rPr>
        <w:t xml:space="preserve"> the video and the UV texture map.</w:t>
      </w:r>
    </w:p>
    <w:p w14:paraId="6ACA0654" w14:textId="77777777" w:rsidR="009C211B" w:rsidRPr="00C337FC" w:rsidRDefault="00C337FC" w:rsidP="00C337FC">
      <w:pPr>
        <w:ind w:left="0"/>
        <w:rPr>
          <w:sz w:val="24"/>
          <w:szCs w:val="24"/>
          <w:lang w:bidi="ar-SA"/>
        </w:rPr>
      </w:pPr>
      <w:r>
        <w:rPr>
          <w:noProof/>
          <w:sz w:val="24"/>
          <w:szCs w:val="24"/>
        </w:rPr>
        <w:drawing>
          <wp:inline distT="0" distB="0" distL="0" distR="0" wp14:anchorId="5C4DC30A" wp14:editId="2E4046CD">
            <wp:extent cx="5943600" cy="3688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r>
        <w:rPr>
          <w:sz w:val="24"/>
          <w:szCs w:val="24"/>
        </w:rPr>
        <w:t xml:space="preserve"> </w:t>
      </w:r>
      <w:r>
        <w:rPr>
          <w:rFonts w:hint="cs"/>
          <w:sz w:val="24"/>
          <w:szCs w:val="24"/>
          <w:rtl/>
        </w:rPr>
        <w:t xml:space="preserve"> </w:t>
      </w:r>
      <w:r w:rsidRPr="00C337FC">
        <w:rPr>
          <w:sz w:val="24"/>
          <w:szCs w:val="24"/>
          <w:lang w:bidi="ar-SA"/>
        </w:rPr>
        <w:t xml:space="preserve">  </w:t>
      </w:r>
    </w:p>
    <w:p w14:paraId="6361A3BF" w14:textId="77777777" w:rsidR="009C211B" w:rsidRDefault="009C211B" w:rsidP="009C211B">
      <w:pPr>
        <w:ind w:left="0"/>
        <w:rPr>
          <w:b/>
          <w:bCs/>
          <w:sz w:val="30"/>
          <w:szCs w:val="30"/>
          <w:lang w:bidi="ar-SA"/>
        </w:rPr>
      </w:pPr>
    </w:p>
    <w:p w14:paraId="33D3D17F" w14:textId="77777777" w:rsidR="009C211B" w:rsidRDefault="009C211B" w:rsidP="009C211B">
      <w:pPr>
        <w:ind w:left="0"/>
        <w:rPr>
          <w:b/>
          <w:bCs/>
          <w:sz w:val="30"/>
          <w:szCs w:val="30"/>
          <w:lang w:bidi="ar-SA"/>
        </w:rPr>
      </w:pPr>
    </w:p>
    <w:p w14:paraId="6018B952" w14:textId="77777777" w:rsidR="004F0D7F" w:rsidRPr="00936AE7" w:rsidRDefault="008204F3" w:rsidP="009C211B">
      <w:pPr>
        <w:ind w:left="0"/>
        <w:rPr>
          <w:sz w:val="24"/>
          <w:szCs w:val="24"/>
          <w:lang w:bidi="ar-SA"/>
        </w:rPr>
      </w:pPr>
      <w:r w:rsidRPr="00936AE7">
        <w:rPr>
          <w:b/>
          <w:bCs/>
          <w:noProof/>
          <w:color w:val="FF6699"/>
          <w:sz w:val="24"/>
          <w:szCs w:val="24"/>
        </w:rPr>
        <w:lastRenderedPageBreak/>
        <w:drawing>
          <wp:anchor distT="0" distB="0" distL="114300" distR="114300" simplePos="0" relativeHeight="251661312" behindDoc="1" locked="0" layoutInCell="1" allowOverlap="1" wp14:anchorId="72E8FD16" wp14:editId="6F42344B">
            <wp:simplePos x="0" y="0"/>
            <wp:positionH relativeFrom="margin">
              <wp:posOffset>-270510</wp:posOffset>
            </wp:positionH>
            <wp:positionV relativeFrom="paragraph">
              <wp:posOffset>325120</wp:posOffset>
            </wp:positionV>
            <wp:extent cx="6599657" cy="3712307"/>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ga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99657" cy="3712307"/>
                    </a:xfrm>
                    <a:prstGeom prst="rect">
                      <a:avLst/>
                    </a:prstGeom>
                  </pic:spPr>
                </pic:pic>
              </a:graphicData>
            </a:graphic>
            <wp14:sizeRelH relativeFrom="page">
              <wp14:pctWidth>0</wp14:pctWidth>
            </wp14:sizeRelH>
            <wp14:sizeRelV relativeFrom="page">
              <wp14:pctHeight>0</wp14:pctHeight>
            </wp14:sizeRelV>
          </wp:anchor>
        </w:drawing>
      </w:r>
      <w:r w:rsidR="004F0D7F" w:rsidRPr="00936AE7">
        <w:rPr>
          <w:b/>
          <w:bCs/>
          <w:color w:val="FF6699"/>
          <w:sz w:val="24"/>
          <w:szCs w:val="24"/>
          <w:lang w:bidi="ar-SA"/>
        </w:rPr>
        <w:t xml:space="preserve">Step </w:t>
      </w:r>
      <w:r w:rsidR="009C211B" w:rsidRPr="00936AE7">
        <w:rPr>
          <w:b/>
          <w:bCs/>
          <w:color w:val="FF6699"/>
          <w:sz w:val="24"/>
          <w:szCs w:val="24"/>
          <w:lang w:bidi="ar-SA"/>
        </w:rPr>
        <w:t>4</w:t>
      </w:r>
      <w:r w:rsidR="004F0D7F" w:rsidRPr="00936AE7">
        <w:rPr>
          <w:b/>
          <w:bCs/>
          <w:color w:val="FF6699"/>
          <w:sz w:val="24"/>
          <w:szCs w:val="24"/>
          <w:lang w:bidi="ar-SA"/>
        </w:rPr>
        <w:t>:</w:t>
      </w:r>
      <w:r w:rsidR="004F0D7F" w:rsidRPr="00936AE7">
        <w:rPr>
          <w:color w:val="FF6699"/>
          <w:sz w:val="24"/>
          <w:szCs w:val="24"/>
          <w:lang w:bidi="ar-SA"/>
        </w:rPr>
        <w:t xml:space="preserve"> </w:t>
      </w:r>
      <w:r w:rsidR="00997E8A" w:rsidRPr="00936AE7">
        <w:rPr>
          <w:sz w:val="24"/>
          <w:szCs w:val="24"/>
          <w:lang w:bidi="ar-SA"/>
        </w:rPr>
        <w:t xml:space="preserve">Importing 3D models &amp; video texture into </w:t>
      </w:r>
      <w:proofErr w:type="spellStart"/>
      <w:r w:rsidR="00997E8A" w:rsidRPr="00936AE7">
        <w:rPr>
          <w:b/>
          <w:bCs/>
          <w:i/>
          <w:iCs/>
          <w:sz w:val="24"/>
          <w:szCs w:val="24"/>
          <w:lang w:bidi="ar-SA"/>
        </w:rPr>
        <w:t>Madmapper</w:t>
      </w:r>
      <w:proofErr w:type="spellEnd"/>
    </w:p>
    <w:p w14:paraId="2F8A63DE" w14:textId="77777777" w:rsidR="00FA19F0" w:rsidRDefault="00FA19F0" w:rsidP="00FA19F0">
      <w:pPr>
        <w:ind w:left="0"/>
        <w:rPr>
          <w:sz w:val="24"/>
          <w:szCs w:val="24"/>
          <w:lang w:bidi="ar-SA"/>
        </w:rPr>
      </w:pPr>
    </w:p>
    <w:p w14:paraId="6B2616C2" w14:textId="77777777" w:rsidR="00FA19F0" w:rsidRPr="00FA19F0" w:rsidRDefault="00FA19F0" w:rsidP="00FA19F0">
      <w:pPr>
        <w:pStyle w:val="ListParagraph"/>
        <w:numPr>
          <w:ilvl w:val="0"/>
          <w:numId w:val="37"/>
        </w:numPr>
        <w:rPr>
          <w:sz w:val="24"/>
          <w:szCs w:val="24"/>
          <w:lang w:bidi="ar-SA"/>
        </w:rPr>
      </w:pPr>
      <w:r w:rsidRPr="00FA19F0">
        <w:rPr>
          <w:sz w:val="24"/>
          <w:szCs w:val="24"/>
          <w:lang w:bidi="ar-SA"/>
        </w:rPr>
        <w:t xml:space="preserve">First launch </w:t>
      </w:r>
      <w:proofErr w:type="spellStart"/>
      <w:r w:rsidRPr="00FA19F0">
        <w:rPr>
          <w:sz w:val="24"/>
          <w:szCs w:val="24"/>
          <w:lang w:bidi="ar-SA"/>
        </w:rPr>
        <w:t>Madmapper</w:t>
      </w:r>
      <w:proofErr w:type="spellEnd"/>
      <w:r w:rsidRPr="00FA19F0">
        <w:rPr>
          <w:sz w:val="24"/>
          <w:szCs w:val="24"/>
          <w:lang w:bidi="ar-SA"/>
        </w:rPr>
        <w:t xml:space="preserve"> software.</w:t>
      </w:r>
    </w:p>
    <w:p w14:paraId="2F440BE3" w14:textId="77777777" w:rsidR="002B7798" w:rsidRDefault="00FA19F0" w:rsidP="00FA19F0">
      <w:pPr>
        <w:pStyle w:val="ListParagraph"/>
        <w:numPr>
          <w:ilvl w:val="0"/>
          <w:numId w:val="37"/>
        </w:numPr>
        <w:rPr>
          <w:sz w:val="24"/>
          <w:szCs w:val="24"/>
          <w:lang w:bidi="ar-SA"/>
        </w:rPr>
      </w:pPr>
      <w:r>
        <w:rPr>
          <w:sz w:val="24"/>
          <w:szCs w:val="24"/>
          <w:lang w:bidi="ar-SA"/>
        </w:rPr>
        <w:t>C</w:t>
      </w:r>
      <w:r w:rsidRPr="00FA19F0">
        <w:rPr>
          <w:sz w:val="24"/>
          <w:szCs w:val="24"/>
          <w:lang w:bidi="ar-SA"/>
        </w:rPr>
        <w:t xml:space="preserve">lick on the </w:t>
      </w:r>
      <w:r w:rsidR="002B7798" w:rsidRPr="00766271">
        <w:rPr>
          <w:b/>
          <w:bCs/>
          <w:sz w:val="24"/>
          <w:szCs w:val="24"/>
          <w:lang w:bidi="ar-SA"/>
        </w:rPr>
        <w:t>file</w:t>
      </w:r>
      <w:r w:rsidR="002B7798">
        <w:rPr>
          <w:sz w:val="24"/>
          <w:szCs w:val="24"/>
          <w:lang w:bidi="ar-SA"/>
        </w:rPr>
        <w:t xml:space="preserve"> </w:t>
      </w:r>
      <w:r w:rsidRPr="00FA19F0">
        <w:rPr>
          <w:sz w:val="24"/>
          <w:szCs w:val="24"/>
          <w:lang w:bidi="ar-SA"/>
        </w:rPr>
        <w:t>dropdown</w:t>
      </w:r>
      <w:r w:rsidR="002B7798">
        <w:rPr>
          <w:sz w:val="24"/>
          <w:szCs w:val="24"/>
          <w:lang w:bidi="ar-SA"/>
        </w:rPr>
        <w:t xml:space="preserve"> in the </w:t>
      </w:r>
      <w:r w:rsidR="002B7798" w:rsidRPr="00FA19F0">
        <w:rPr>
          <w:sz w:val="24"/>
          <w:szCs w:val="24"/>
          <w:lang w:bidi="ar-SA"/>
        </w:rPr>
        <w:t>top left side of the screen</w:t>
      </w:r>
      <w:r w:rsidR="002B7798">
        <w:rPr>
          <w:sz w:val="24"/>
          <w:szCs w:val="24"/>
          <w:lang w:bidi="ar-SA"/>
        </w:rPr>
        <w:t>.</w:t>
      </w:r>
    </w:p>
    <w:p w14:paraId="6088BD3C" w14:textId="77777777" w:rsidR="00FA19F0" w:rsidRPr="00FA19F0" w:rsidRDefault="002B7798" w:rsidP="00FA19F0">
      <w:pPr>
        <w:pStyle w:val="ListParagraph"/>
        <w:numPr>
          <w:ilvl w:val="0"/>
          <w:numId w:val="37"/>
        </w:numPr>
        <w:rPr>
          <w:sz w:val="24"/>
          <w:szCs w:val="24"/>
          <w:lang w:bidi="ar-SA"/>
        </w:rPr>
      </w:pPr>
      <w:r>
        <w:rPr>
          <w:sz w:val="24"/>
          <w:szCs w:val="24"/>
          <w:lang w:bidi="ar-SA"/>
        </w:rPr>
        <w:t xml:space="preserve">Click on </w:t>
      </w:r>
      <w:r w:rsidRPr="00766271">
        <w:rPr>
          <w:b/>
          <w:bCs/>
          <w:sz w:val="24"/>
          <w:szCs w:val="24"/>
          <w:lang w:bidi="ar-SA"/>
        </w:rPr>
        <w:t>Import 3D Object</w:t>
      </w:r>
      <w:r>
        <w:rPr>
          <w:sz w:val="24"/>
          <w:szCs w:val="24"/>
          <w:lang w:bidi="ar-SA"/>
        </w:rPr>
        <w:t>.</w:t>
      </w:r>
      <w:r w:rsidR="00FA19F0" w:rsidRPr="00FA19F0">
        <w:rPr>
          <w:sz w:val="24"/>
          <w:szCs w:val="24"/>
          <w:lang w:bidi="ar-SA"/>
        </w:rPr>
        <w:t xml:space="preserve"> </w:t>
      </w:r>
    </w:p>
    <w:p w14:paraId="78D0825B" w14:textId="311C4BCF" w:rsidR="00FA19F0" w:rsidRDefault="002B7798" w:rsidP="008204F3">
      <w:pPr>
        <w:pStyle w:val="ListParagraph"/>
        <w:numPr>
          <w:ilvl w:val="0"/>
          <w:numId w:val="37"/>
        </w:numPr>
        <w:rPr>
          <w:sz w:val="24"/>
          <w:szCs w:val="24"/>
          <w:lang w:bidi="ar-SA"/>
        </w:rPr>
      </w:pPr>
      <w:r>
        <w:rPr>
          <w:sz w:val="24"/>
          <w:szCs w:val="24"/>
          <w:lang w:bidi="ar-SA"/>
        </w:rPr>
        <w:t>Select</w:t>
      </w:r>
      <w:r w:rsidR="00FA19F0" w:rsidRPr="00FA19F0">
        <w:rPr>
          <w:sz w:val="24"/>
          <w:szCs w:val="24"/>
          <w:lang w:bidi="ar-SA"/>
        </w:rPr>
        <w:t xml:space="preserve"> </w:t>
      </w:r>
      <w:r>
        <w:rPr>
          <w:sz w:val="24"/>
          <w:szCs w:val="24"/>
          <w:lang w:bidi="ar-SA"/>
        </w:rPr>
        <w:t>your</w:t>
      </w:r>
      <w:r w:rsidR="00FA19F0" w:rsidRPr="00FA19F0">
        <w:rPr>
          <w:sz w:val="24"/>
          <w:szCs w:val="24"/>
          <w:lang w:bidi="ar-SA"/>
        </w:rPr>
        <w:t xml:space="preserve"> OBJ file</w:t>
      </w:r>
      <w:r>
        <w:rPr>
          <w:sz w:val="24"/>
          <w:szCs w:val="24"/>
          <w:lang w:bidi="ar-SA"/>
        </w:rPr>
        <w:t>.</w:t>
      </w:r>
      <w:r w:rsidR="008204F3">
        <w:rPr>
          <w:sz w:val="24"/>
          <w:szCs w:val="24"/>
          <w:lang w:bidi="ar-SA"/>
        </w:rPr>
        <w:t xml:space="preserve"> (The same low </w:t>
      </w:r>
      <w:del w:id="75" w:author="Elad Toister" w:date="2018-07-22T09:24:00Z">
        <w:r w:rsidR="008204F3" w:rsidDel="00F26F68">
          <w:rPr>
            <w:sz w:val="24"/>
            <w:szCs w:val="24"/>
            <w:lang w:bidi="ar-SA"/>
          </w:rPr>
          <w:delText>poly</w:delText>
        </w:r>
      </w:del>
      <w:ins w:id="76" w:author="Elad Toister" w:date="2018-07-22T09:24:00Z">
        <w:r w:rsidR="00F26F68">
          <w:rPr>
            <w:sz w:val="24"/>
            <w:szCs w:val="24"/>
            <w:lang w:bidi="ar-SA"/>
          </w:rPr>
          <w:t>polygon</w:t>
        </w:r>
      </w:ins>
      <w:r w:rsidR="008204F3">
        <w:rPr>
          <w:sz w:val="24"/>
          <w:szCs w:val="24"/>
          <w:lang w:bidi="ar-SA"/>
        </w:rPr>
        <w:t xml:space="preserve"> </w:t>
      </w:r>
      <w:r w:rsidR="008204F3" w:rsidRPr="008204F3">
        <w:rPr>
          <w:sz w:val="24"/>
          <w:szCs w:val="24"/>
          <w:lang w:bidi="ar-SA"/>
        </w:rPr>
        <w:t>version</w:t>
      </w:r>
      <w:r w:rsidR="008204F3">
        <w:rPr>
          <w:sz w:val="24"/>
          <w:szCs w:val="24"/>
          <w:lang w:bidi="ar-SA"/>
        </w:rPr>
        <w:t xml:space="preserve"> we used for UV map) </w:t>
      </w:r>
    </w:p>
    <w:p w14:paraId="7225DBE9" w14:textId="77777777" w:rsidR="002B7798" w:rsidRDefault="002B7798" w:rsidP="002B7798">
      <w:pPr>
        <w:pStyle w:val="ListParagraph"/>
        <w:numPr>
          <w:ilvl w:val="0"/>
          <w:numId w:val="37"/>
        </w:numPr>
        <w:rPr>
          <w:sz w:val="24"/>
          <w:szCs w:val="24"/>
          <w:lang w:bidi="ar-SA"/>
        </w:rPr>
      </w:pPr>
      <w:r>
        <w:rPr>
          <w:sz w:val="24"/>
          <w:szCs w:val="24"/>
          <w:lang w:bidi="ar-SA"/>
        </w:rPr>
        <w:t xml:space="preserve">Click </w:t>
      </w:r>
      <w:r w:rsidRPr="00766271">
        <w:rPr>
          <w:b/>
          <w:bCs/>
          <w:sz w:val="24"/>
          <w:szCs w:val="24"/>
          <w:lang w:bidi="ar-SA"/>
        </w:rPr>
        <w:t>open</w:t>
      </w:r>
      <w:r>
        <w:rPr>
          <w:sz w:val="24"/>
          <w:szCs w:val="24"/>
          <w:lang w:bidi="ar-SA"/>
        </w:rPr>
        <w:t>.</w:t>
      </w:r>
    </w:p>
    <w:p w14:paraId="3172676A" w14:textId="77777777" w:rsidR="002B7798" w:rsidRDefault="002B7798" w:rsidP="002B7798">
      <w:pPr>
        <w:rPr>
          <w:sz w:val="24"/>
          <w:szCs w:val="24"/>
          <w:lang w:bidi="ar-SA"/>
        </w:rPr>
      </w:pPr>
    </w:p>
    <w:p w14:paraId="0CF62B65" w14:textId="77777777" w:rsidR="008D32AB" w:rsidRDefault="008D32AB" w:rsidP="008D32AB">
      <w:pPr>
        <w:ind w:left="0"/>
        <w:rPr>
          <w:sz w:val="24"/>
          <w:szCs w:val="24"/>
          <w:lang w:bidi="ar-SA"/>
        </w:rPr>
      </w:pPr>
    </w:p>
    <w:p w14:paraId="5AEB8C05" w14:textId="77777777" w:rsidR="008D32AB" w:rsidRDefault="008D32AB" w:rsidP="008D32AB">
      <w:pPr>
        <w:ind w:left="0"/>
        <w:rPr>
          <w:sz w:val="24"/>
          <w:szCs w:val="24"/>
          <w:lang w:bidi="ar-SA"/>
        </w:rPr>
      </w:pPr>
    </w:p>
    <w:p w14:paraId="19677CDA" w14:textId="77777777" w:rsidR="008D32AB" w:rsidRDefault="008D32AB" w:rsidP="008D32AB">
      <w:pPr>
        <w:ind w:left="0"/>
        <w:rPr>
          <w:sz w:val="24"/>
          <w:szCs w:val="24"/>
          <w:lang w:bidi="ar-SA"/>
        </w:rPr>
      </w:pPr>
    </w:p>
    <w:p w14:paraId="322D734A" w14:textId="77777777" w:rsidR="008D32AB" w:rsidRDefault="008D32AB" w:rsidP="008D32AB">
      <w:pPr>
        <w:ind w:left="0"/>
        <w:rPr>
          <w:sz w:val="24"/>
          <w:szCs w:val="24"/>
          <w:lang w:bidi="ar-SA"/>
        </w:rPr>
      </w:pPr>
    </w:p>
    <w:p w14:paraId="14ACAB49" w14:textId="77777777" w:rsidR="008D32AB" w:rsidRDefault="008D32AB" w:rsidP="008D32AB">
      <w:pPr>
        <w:ind w:left="0"/>
        <w:rPr>
          <w:sz w:val="24"/>
          <w:szCs w:val="24"/>
          <w:lang w:bidi="ar-SA"/>
        </w:rPr>
      </w:pPr>
    </w:p>
    <w:p w14:paraId="3F33DB59" w14:textId="77777777" w:rsidR="008D32AB" w:rsidRDefault="008D32AB" w:rsidP="008D32AB">
      <w:pPr>
        <w:ind w:left="0"/>
        <w:rPr>
          <w:sz w:val="24"/>
          <w:szCs w:val="24"/>
          <w:lang w:bidi="ar-SA"/>
        </w:rPr>
      </w:pPr>
    </w:p>
    <w:p w14:paraId="4372B847" w14:textId="77777777" w:rsidR="008D32AB" w:rsidRDefault="002B7798" w:rsidP="008204F3">
      <w:pPr>
        <w:ind w:left="0"/>
        <w:rPr>
          <w:sz w:val="24"/>
          <w:szCs w:val="24"/>
          <w:lang w:bidi="ar-SA"/>
        </w:rPr>
      </w:pPr>
      <w:r>
        <w:rPr>
          <w:noProof/>
          <w:sz w:val="24"/>
          <w:szCs w:val="24"/>
        </w:rPr>
        <w:lastRenderedPageBreak/>
        <w:drawing>
          <wp:anchor distT="0" distB="0" distL="114300" distR="114300" simplePos="0" relativeHeight="251662336" behindDoc="1" locked="0" layoutInCell="1" allowOverlap="1" wp14:anchorId="59DD1276" wp14:editId="111A2464">
            <wp:simplePos x="0" y="0"/>
            <wp:positionH relativeFrom="page">
              <wp:posOffset>590795</wp:posOffset>
            </wp:positionH>
            <wp:positionV relativeFrom="paragraph">
              <wp:posOffset>235683</wp:posOffset>
            </wp:positionV>
            <wp:extent cx="6391248" cy="3595077"/>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ga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91248" cy="3595077"/>
                    </a:xfrm>
                    <a:prstGeom prst="rect">
                      <a:avLst/>
                    </a:prstGeom>
                  </pic:spPr>
                </pic:pic>
              </a:graphicData>
            </a:graphic>
            <wp14:sizeRelH relativeFrom="page">
              <wp14:pctWidth>0</wp14:pctWidth>
            </wp14:sizeRelH>
            <wp14:sizeRelV relativeFrom="page">
              <wp14:pctHeight>0</wp14:pctHeight>
            </wp14:sizeRelV>
          </wp:anchor>
        </w:drawing>
      </w:r>
      <w:r w:rsidR="008D32AB">
        <w:rPr>
          <w:sz w:val="24"/>
          <w:szCs w:val="24"/>
          <w:lang w:bidi="ar-SA"/>
        </w:rPr>
        <w:t xml:space="preserve"> </w:t>
      </w:r>
      <w:r w:rsidR="008204F3">
        <w:rPr>
          <w:sz w:val="24"/>
          <w:szCs w:val="24"/>
          <w:lang w:bidi="ar-SA"/>
        </w:rPr>
        <w:t>T</w:t>
      </w:r>
      <w:r w:rsidR="008D32AB">
        <w:rPr>
          <w:sz w:val="24"/>
          <w:szCs w:val="24"/>
          <w:lang w:bidi="ar-SA"/>
        </w:rPr>
        <w:t xml:space="preserve">he </w:t>
      </w:r>
      <w:r w:rsidR="00766271">
        <w:rPr>
          <w:sz w:val="24"/>
          <w:szCs w:val="24"/>
          <w:lang w:bidi="ar-SA"/>
        </w:rPr>
        <w:t xml:space="preserve">initial </w:t>
      </w:r>
      <w:r w:rsidR="008D32AB">
        <w:rPr>
          <w:sz w:val="24"/>
          <w:szCs w:val="24"/>
          <w:lang w:bidi="ar-SA"/>
        </w:rPr>
        <w:t xml:space="preserve">screen </w:t>
      </w:r>
      <w:r w:rsidR="00766271">
        <w:rPr>
          <w:sz w:val="24"/>
          <w:szCs w:val="24"/>
          <w:lang w:bidi="ar-SA"/>
        </w:rPr>
        <w:t xml:space="preserve">right </w:t>
      </w:r>
      <w:r w:rsidR="008D32AB">
        <w:rPr>
          <w:sz w:val="24"/>
          <w:szCs w:val="24"/>
          <w:lang w:bidi="ar-SA"/>
        </w:rPr>
        <w:t xml:space="preserve">after importing </w:t>
      </w:r>
      <w:r w:rsidR="00766271">
        <w:rPr>
          <w:sz w:val="24"/>
          <w:szCs w:val="24"/>
          <w:lang w:bidi="ar-SA"/>
        </w:rPr>
        <w:t>the</w:t>
      </w:r>
      <w:r w:rsidR="008D32AB">
        <w:rPr>
          <w:sz w:val="24"/>
          <w:szCs w:val="24"/>
          <w:lang w:bidi="ar-SA"/>
        </w:rPr>
        <w:t xml:space="preserve"> Obj file</w:t>
      </w:r>
      <w:r w:rsidR="008204F3">
        <w:rPr>
          <w:sz w:val="24"/>
          <w:szCs w:val="24"/>
          <w:lang w:bidi="ar-SA"/>
        </w:rPr>
        <w:t xml:space="preserve">, </w:t>
      </w:r>
      <w:r w:rsidR="008204F3" w:rsidRPr="008204F3">
        <w:rPr>
          <w:sz w:val="24"/>
          <w:szCs w:val="24"/>
          <w:lang w:bidi="ar-SA"/>
        </w:rPr>
        <w:t>should look like</w:t>
      </w:r>
      <w:r w:rsidR="008204F3">
        <w:rPr>
          <w:rFonts w:hint="cs"/>
          <w:sz w:val="24"/>
          <w:szCs w:val="24"/>
          <w:rtl/>
        </w:rPr>
        <w:t xml:space="preserve"> </w:t>
      </w:r>
      <w:r w:rsidR="008204F3">
        <w:rPr>
          <w:sz w:val="24"/>
          <w:szCs w:val="24"/>
        </w:rPr>
        <w:t>this</w:t>
      </w:r>
      <w:r w:rsidR="008204F3">
        <w:rPr>
          <w:sz w:val="24"/>
          <w:szCs w:val="24"/>
          <w:lang w:bidi="ar-SA"/>
        </w:rPr>
        <w:t>:</w:t>
      </w:r>
    </w:p>
    <w:p w14:paraId="2314588E" w14:textId="77777777" w:rsidR="008D32AB" w:rsidRDefault="008D32AB" w:rsidP="008D32AB">
      <w:pPr>
        <w:ind w:left="0"/>
        <w:rPr>
          <w:sz w:val="24"/>
          <w:szCs w:val="24"/>
          <w:lang w:bidi="ar-SA"/>
        </w:rPr>
      </w:pPr>
    </w:p>
    <w:p w14:paraId="5E96147A" w14:textId="77777777" w:rsidR="008D32AB" w:rsidRDefault="008D32AB" w:rsidP="008D32AB">
      <w:pPr>
        <w:ind w:left="0"/>
        <w:rPr>
          <w:sz w:val="24"/>
          <w:szCs w:val="24"/>
          <w:lang w:bidi="ar-SA"/>
        </w:rPr>
      </w:pPr>
    </w:p>
    <w:p w14:paraId="3E9C84CE" w14:textId="77777777" w:rsidR="008D32AB" w:rsidRDefault="008D32AB" w:rsidP="008D32AB">
      <w:pPr>
        <w:ind w:left="0"/>
        <w:rPr>
          <w:sz w:val="24"/>
          <w:szCs w:val="24"/>
          <w:lang w:bidi="ar-SA"/>
        </w:rPr>
      </w:pPr>
    </w:p>
    <w:p w14:paraId="159FAFAD" w14:textId="77777777" w:rsidR="008D32AB" w:rsidRDefault="008D32AB" w:rsidP="008D32AB">
      <w:pPr>
        <w:ind w:left="0"/>
        <w:rPr>
          <w:sz w:val="24"/>
          <w:szCs w:val="24"/>
          <w:lang w:bidi="ar-SA"/>
        </w:rPr>
      </w:pPr>
    </w:p>
    <w:p w14:paraId="2A233559" w14:textId="77777777" w:rsidR="008D32AB" w:rsidRDefault="008D32AB" w:rsidP="008D32AB">
      <w:pPr>
        <w:ind w:left="0"/>
        <w:rPr>
          <w:sz w:val="24"/>
          <w:szCs w:val="24"/>
          <w:lang w:bidi="ar-SA"/>
        </w:rPr>
      </w:pPr>
    </w:p>
    <w:p w14:paraId="23C26556" w14:textId="77777777" w:rsidR="008D32AB" w:rsidRDefault="008D32AB" w:rsidP="008D32AB">
      <w:pPr>
        <w:ind w:left="0"/>
        <w:rPr>
          <w:sz w:val="24"/>
          <w:szCs w:val="24"/>
          <w:lang w:bidi="ar-SA"/>
        </w:rPr>
      </w:pPr>
    </w:p>
    <w:p w14:paraId="73B64B16" w14:textId="77777777" w:rsidR="008D32AB" w:rsidRDefault="008D32AB" w:rsidP="008D32AB">
      <w:pPr>
        <w:ind w:left="0"/>
        <w:rPr>
          <w:sz w:val="24"/>
          <w:szCs w:val="24"/>
          <w:lang w:bidi="ar-SA"/>
        </w:rPr>
      </w:pPr>
    </w:p>
    <w:p w14:paraId="336B89B2" w14:textId="77777777" w:rsidR="008D32AB" w:rsidRDefault="008D32AB" w:rsidP="008D32AB">
      <w:pPr>
        <w:ind w:left="0"/>
        <w:rPr>
          <w:sz w:val="24"/>
          <w:szCs w:val="24"/>
          <w:lang w:bidi="ar-SA"/>
        </w:rPr>
      </w:pPr>
    </w:p>
    <w:p w14:paraId="3F8E517F" w14:textId="77777777" w:rsidR="008D32AB" w:rsidRDefault="008D32AB" w:rsidP="008D32AB">
      <w:pPr>
        <w:ind w:left="0"/>
        <w:rPr>
          <w:sz w:val="24"/>
          <w:szCs w:val="24"/>
          <w:lang w:bidi="ar-SA"/>
        </w:rPr>
      </w:pPr>
    </w:p>
    <w:p w14:paraId="51D95B30" w14:textId="77777777" w:rsidR="008D32AB" w:rsidRDefault="008D32AB" w:rsidP="008D32AB">
      <w:pPr>
        <w:ind w:left="0"/>
        <w:rPr>
          <w:sz w:val="24"/>
          <w:szCs w:val="24"/>
          <w:lang w:bidi="ar-SA"/>
        </w:rPr>
      </w:pPr>
    </w:p>
    <w:p w14:paraId="1A8C296A" w14:textId="77777777" w:rsidR="008D32AB" w:rsidRDefault="008D32AB" w:rsidP="008D32AB">
      <w:pPr>
        <w:ind w:left="0"/>
        <w:rPr>
          <w:sz w:val="24"/>
          <w:szCs w:val="24"/>
          <w:lang w:bidi="ar-SA"/>
        </w:rPr>
      </w:pPr>
    </w:p>
    <w:p w14:paraId="0E1D8D58" w14:textId="77777777" w:rsidR="008D32AB" w:rsidRDefault="008D32AB" w:rsidP="008D32AB">
      <w:pPr>
        <w:ind w:left="0"/>
        <w:rPr>
          <w:sz w:val="24"/>
          <w:szCs w:val="24"/>
          <w:lang w:bidi="ar-SA"/>
        </w:rPr>
      </w:pPr>
    </w:p>
    <w:p w14:paraId="1EC42789" w14:textId="77777777" w:rsidR="008D32AB" w:rsidRDefault="008D32AB" w:rsidP="008D32AB">
      <w:pPr>
        <w:ind w:left="0"/>
        <w:rPr>
          <w:sz w:val="24"/>
          <w:szCs w:val="24"/>
          <w:lang w:bidi="ar-SA"/>
        </w:rPr>
      </w:pPr>
    </w:p>
    <w:p w14:paraId="662D7FF2" w14:textId="77777777" w:rsidR="008D32AB" w:rsidRDefault="008D32AB" w:rsidP="008D32AB">
      <w:pPr>
        <w:pStyle w:val="ListParagraph"/>
        <w:numPr>
          <w:ilvl w:val="0"/>
          <w:numId w:val="38"/>
        </w:numPr>
        <w:rPr>
          <w:sz w:val="24"/>
          <w:szCs w:val="24"/>
          <w:lang w:bidi="ar-SA"/>
        </w:rPr>
      </w:pPr>
      <w:r w:rsidRPr="008D32AB">
        <w:rPr>
          <w:sz w:val="24"/>
          <w:szCs w:val="24"/>
          <w:lang w:bidi="ar-SA"/>
        </w:rPr>
        <w:t xml:space="preserve">Click the </w:t>
      </w:r>
      <w:r w:rsidRPr="00766271">
        <w:rPr>
          <w:b/>
          <w:bCs/>
          <w:sz w:val="24"/>
          <w:szCs w:val="24"/>
          <w:lang w:bidi="ar-SA"/>
        </w:rPr>
        <w:t>file</w:t>
      </w:r>
      <w:r w:rsidRPr="008D32AB">
        <w:rPr>
          <w:sz w:val="24"/>
          <w:szCs w:val="24"/>
          <w:lang w:bidi="ar-SA"/>
        </w:rPr>
        <w:t xml:space="preserve"> dropdown again </w:t>
      </w:r>
      <w:r w:rsidR="00766271">
        <w:rPr>
          <w:sz w:val="24"/>
          <w:szCs w:val="24"/>
          <w:lang w:bidi="ar-SA"/>
        </w:rPr>
        <w:t>but</w:t>
      </w:r>
      <w:r w:rsidRPr="008D32AB">
        <w:rPr>
          <w:sz w:val="24"/>
          <w:szCs w:val="24"/>
          <w:lang w:bidi="ar-SA"/>
        </w:rPr>
        <w:t xml:space="preserve"> this time click &gt; </w:t>
      </w:r>
      <w:r w:rsidRPr="00766271">
        <w:rPr>
          <w:b/>
          <w:bCs/>
          <w:sz w:val="24"/>
          <w:szCs w:val="24"/>
          <w:lang w:bidi="ar-SA"/>
        </w:rPr>
        <w:t>import media</w:t>
      </w:r>
    </w:p>
    <w:p w14:paraId="7A924432" w14:textId="77777777" w:rsidR="008D32AB" w:rsidRDefault="008D32AB" w:rsidP="008D32AB">
      <w:pPr>
        <w:pStyle w:val="ListParagraph"/>
        <w:numPr>
          <w:ilvl w:val="0"/>
          <w:numId w:val="38"/>
        </w:numPr>
        <w:rPr>
          <w:sz w:val="24"/>
          <w:szCs w:val="24"/>
          <w:lang w:bidi="ar-SA"/>
        </w:rPr>
      </w:pPr>
      <w:r>
        <w:rPr>
          <w:sz w:val="24"/>
          <w:szCs w:val="24"/>
          <w:lang w:bidi="ar-SA"/>
        </w:rPr>
        <w:t>Select the UV Video texture from its location on your device.</w:t>
      </w:r>
    </w:p>
    <w:p w14:paraId="584F37D6" w14:textId="77777777" w:rsidR="008D32AB" w:rsidRDefault="008D32AB" w:rsidP="008D32AB">
      <w:pPr>
        <w:pStyle w:val="ListParagraph"/>
        <w:numPr>
          <w:ilvl w:val="0"/>
          <w:numId w:val="38"/>
        </w:numPr>
        <w:rPr>
          <w:sz w:val="24"/>
          <w:szCs w:val="24"/>
          <w:lang w:bidi="ar-SA"/>
        </w:rPr>
      </w:pPr>
      <w:r>
        <w:rPr>
          <w:sz w:val="24"/>
          <w:szCs w:val="24"/>
          <w:lang w:bidi="ar-SA"/>
        </w:rPr>
        <w:t xml:space="preserve">Click </w:t>
      </w:r>
      <w:r w:rsidRPr="00766271">
        <w:rPr>
          <w:b/>
          <w:bCs/>
          <w:sz w:val="24"/>
          <w:szCs w:val="24"/>
          <w:lang w:bidi="ar-SA"/>
        </w:rPr>
        <w:t>open</w:t>
      </w:r>
      <w:r>
        <w:rPr>
          <w:sz w:val="24"/>
          <w:szCs w:val="24"/>
          <w:lang w:bidi="ar-SA"/>
        </w:rPr>
        <w:t>.</w:t>
      </w:r>
    </w:p>
    <w:p w14:paraId="721DE860" w14:textId="77777777" w:rsidR="002B10EF" w:rsidRPr="002B10EF" w:rsidRDefault="002B10EF" w:rsidP="002B10EF">
      <w:pPr>
        <w:pStyle w:val="ListParagraph"/>
        <w:numPr>
          <w:ilvl w:val="0"/>
          <w:numId w:val="38"/>
        </w:numPr>
        <w:jc w:val="both"/>
        <w:rPr>
          <w:sz w:val="24"/>
          <w:szCs w:val="24"/>
          <w:lang w:bidi="ar-SA"/>
        </w:rPr>
      </w:pPr>
      <w:r w:rsidRPr="002B10EF">
        <w:rPr>
          <w:sz w:val="24"/>
          <w:szCs w:val="24"/>
          <w:lang w:bidi="ar-SA"/>
        </w:rPr>
        <w:t>Scroll to the movies list on the menu on the right-side</w:t>
      </w:r>
      <w:r>
        <w:rPr>
          <w:sz w:val="24"/>
          <w:szCs w:val="24"/>
          <w:lang w:bidi="ar-SA"/>
        </w:rPr>
        <w:t>.</w:t>
      </w:r>
    </w:p>
    <w:p w14:paraId="0068B0B3" w14:textId="77777777" w:rsidR="002B10EF" w:rsidRPr="002B10EF" w:rsidRDefault="002B10EF" w:rsidP="002B10EF">
      <w:pPr>
        <w:pStyle w:val="ListParagraph"/>
        <w:numPr>
          <w:ilvl w:val="0"/>
          <w:numId w:val="38"/>
        </w:numPr>
        <w:jc w:val="both"/>
        <w:rPr>
          <w:sz w:val="24"/>
          <w:szCs w:val="24"/>
          <w:lang w:bidi="ar-SA"/>
        </w:rPr>
      </w:pPr>
      <w:r w:rsidRPr="002B10EF">
        <w:rPr>
          <w:sz w:val="24"/>
          <w:szCs w:val="24"/>
          <w:lang w:bidi="ar-SA"/>
        </w:rPr>
        <w:t>Right click you’re the icon of the movie you have imported</w:t>
      </w:r>
      <w:r>
        <w:rPr>
          <w:sz w:val="24"/>
          <w:szCs w:val="24"/>
          <w:lang w:bidi="ar-SA"/>
        </w:rPr>
        <w:t>.</w:t>
      </w:r>
    </w:p>
    <w:p w14:paraId="4B4F8663" w14:textId="77777777" w:rsidR="002B10EF" w:rsidRDefault="002B10EF" w:rsidP="002B10EF">
      <w:pPr>
        <w:pStyle w:val="ListParagraph"/>
        <w:numPr>
          <w:ilvl w:val="0"/>
          <w:numId w:val="38"/>
        </w:numPr>
        <w:jc w:val="both"/>
        <w:rPr>
          <w:sz w:val="24"/>
          <w:szCs w:val="24"/>
          <w:lang w:bidi="ar-SA"/>
        </w:rPr>
      </w:pPr>
      <w:r w:rsidRPr="002B10EF">
        <w:rPr>
          <w:sz w:val="24"/>
          <w:szCs w:val="24"/>
          <w:lang w:bidi="ar-SA"/>
        </w:rPr>
        <w:t xml:space="preserve">Click </w:t>
      </w:r>
      <w:r w:rsidRPr="00766271">
        <w:rPr>
          <w:b/>
          <w:bCs/>
          <w:sz w:val="24"/>
          <w:szCs w:val="24"/>
          <w:lang w:bidi="ar-SA"/>
        </w:rPr>
        <w:t>apply</w:t>
      </w:r>
      <w:r w:rsidRPr="002B10EF">
        <w:rPr>
          <w:sz w:val="24"/>
          <w:szCs w:val="24"/>
          <w:lang w:bidi="ar-SA"/>
        </w:rPr>
        <w:t xml:space="preserve"> media to selected surfaces</w:t>
      </w:r>
      <w:r>
        <w:rPr>
          <w:sz w:val="24"/>
          <w:szCs w:val="24"/>
          <w:lang w:bidi="ar-SA"/>
        </w:rPr>
        <w:t>.</w:t>
      </w:r>
    </w:p>
    <w:p w14:paraId="44E3691F" w14:textId="77777777" w:rsidR="00893D4A" w:rsidRDefault="00893D4A" w:rsidP="002B10EF">
      <w:pPr>
        <w:pStyle w:val="ListParagraph"/>
        <w:numPr>
          <w:ilvl w:val="0"/>
          <w:numId w:val="38"/>
        </w:numPr>
        <w:jc w:val="both"/>
        <w:rPr>
          <w:sz w:val="24"/>
          <w:szCs w:val="24"/>
          <w:lang w:bidi="ar-SA"/>
        </w:rPr>
      </w:pPr>
      <w:r>
        <w:rPr>
          <w:sz w:val="24"/>
          <w:szCs w:val="24"/>
          <w:lang w:bidi="ar-SA"/>
        </w:rPr>
        <w:t>Your video file should line up with the UV map.</w:t>
      </w:r>
    </w:p>
    <w:p w14:paraId="6344945D" w14:textId="77777777" w:rsidR="0082168B" w:rsidRDefault="0082168B" w:rsidP="0082168B">
      <w:pPr>
        <w:jc w:val="both"/>
        <w:rPr>
          <w:sz w:val="24"/>
          <w:szCs w:val="24"/>
          <w:lang w:bidi="ar-SA"/>
        </w:rPr>
      </w:pPr>
    </w:p>
    <w:p w14:paraId="58FCA646" w14:textId="77777777" w:rsidR="0082168B" w:rsidRDefault="0082168B" w:rsidP="0082168B">
      <w:pPr>
        <w:jc w:val="both"/>
        <w:rPr>
          <w:sz w:val="24"/>
          <w:szCs w:val="24"/>
          <w:lang w:bidi="ar-SA"/>
        </w:rPr>
      </w:pPr>
    </w:p>
    <w:p w14:paraId="6F83BA3F" w14:textId="77777777" w:rsidR="0082168B" w:rsidRDefault="00766271" w:rsidP="0082168B">
      <w:pPr>
        <w:jc w:val="both"/>
        <w:rPr>
          <w:sz w:val="24"/>
          <w:szCs w:val="24"/>
          <w:lang w:bidi="ar-SA"/>
        </w:rPr>
      </w:pPr>
      <w:r>
        <w:rPr>
          <w:noProof/>
        </w:rPr>
        <w:lastRenderedPageBreak/>
        <w:drawing>
          <wp:anchor distT="0" distB="0" distL="114300" distR="114300" simplePos="0" relativeHeight="251674624" behindDoc="0" locked="0" layoutInCell="1" allowOverlap="1" wp14:anchorId="32F2DCE8" wp14:editId="2A117C2F">
            <wp:simplePos x="0" y="0"/>
            <wp:positionH relativeFrom="margin">
              <wp:align>right</wp:align>
            </wp:positionH>
            <wp:positionV relativeFrom="paragraph">
              <wp:posOffset>432</wp:posOffset>
            </wp:positionV>
            <wp:extent cx="5943600" cy="3343023"/>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g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023"/>
                    </a:xfrm>
                    <a:prstGeom prst="rect">
                      <a:avLst/>
                    </a:prstGeom>
                  </pic:spPr>
                </pic:pic>
              </a:graphicData>
            </a:graphic>
          </wp:anchor>
        </w:drawing>
      </w:r>
    </w:p>
    <w:p w14:paraId="2B8CF587" w14:textId="77777777" w:rsidR="0082168B" w:rsidRDefault="0082168B" w:rsidP="0082168B">
      <w:pPr>
        <w:jc w:val="both"/>
        <w:rPr>
          <w:sz w:val="24"/>
          <w:szCs w:val="24"/>
          <w:lang w:bidi="ar-SA"/>
        </w:rPr>
      </w:pPr>
    </w:p>
    <w:p w14:paraId="59B41295" w14:textId="77777777" w:rsidR="0082168B" w:rsidRDefault="0082168B" w:rsidP="0082168B">
      <w:pPr>
        <w:jc w:val="both"/>
        <w:rPr>
          <w:sz w:val="24"/>
          <w:szCs w:val="24"/>
          <w:lang w:bidi="ar-SA"/>
        </w:rPr>
      </w:pPr>
    </w:p>
    <w:p w14:paraId="6C39D676" w14:textId="77777777" w:rsidR="0082168B" w:rsidRDefault="00766271" w:rsidP="0082168B">
      <w:pPr>
        <w:jc w:val="both"/>
        <w:rPr>
          <w:sz w:val="24"/>
          <w:szCs w:val="24"/>
          <w:lang w:bidi="ar-SA"/>
        </w:rPr>
      </w:pPr>
      <w:r>
        <w:rPr>
          <w:noProof/>
        </w:rPr>
        <w:drawing>
          <wp:anchor distT="0" distB="0" distL="114300" distR="114300" simplePos="0" relativeHeight="251664384" behindDoc="1" locked="0" layoutInCell="1" allowOverlap="1" wp14:anchorId="7BD5F0FC" wp14:editId="598AF28D">
            <wp:simplePos x="0" y="0"/>
            <wp:positionH relativeFrom="column">
              <wp:posOffset>-227587</wp:posOffset>
            </wp:positionH>
            <wp:positionV relativeFrom="paragraph">
              <wp:posOffset>-452701</wp:posOffset>
            </wp:positionV>
            <wp:extent cx="2056130" cy="2847975"/>
            <wp:effectExtent l="0" t="0" r="127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a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6130" cy="2847975"/>
                    </a:xfrm>
                    <a:prstGeom prst="rect">
                      <a:avLst/>
                    </a:prstGeom>
                  </pic:spPr>
                </pic:pic>
              </a:graphicData>
            </a:graphic>
            <wp14:sizeRelH relativeFrom="page">
              <wp14:pctWidth>0</wp14:pctWidth>
            </wp14:sizeRelH>
            <wp14:sizeRelV relativeFrom="page">
              <wp14:pctHeight>0</wp14:pctHeight>
            </wp14:sizeRelV>
          </wp:anchor>
        </w:drawing>
      </w:r>
      <w:r w:rsidR="0082168B" w:rsidRPr="002B10EF">
        <w:rPr>
          <w:noProof/>
          <w:sz w:val="24"/>
          <w:szCs w:val="24"/>
        </w:rPr>
        <mc:AlternateContent>
          <mc:Choice Requires="wps">
            <w:drawing>
              <wp:anchor distT="91440" distB="91440" distL="114300" distR="114300" simplePos="0" relativeHeight="251666432" behindDoc="0" locked="0" layoutInCell="1" allowOverlap="1" wp14:anchorId="4287E091" wp14:editId="71BEF03E">
                <wp:simplePos x="0" y="0"/>
                <wp:positionH relativeFrom="page">
                  <wp:posOffset>2183498</wp:posOffset>
                </wp:positionH>
                <wp:positionV relativeFrom="paragraph">
                  <wp:posOffset>440289</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58F2AEDB" w14:textId="77777777" w:rsidR="005E1C4C" w:rsidRPr="0082168B" w:rsidRDefault="005E1C4C" w:rsidP="0082168B">
                            <w:pPr>
                              <w:pBdr>
                                <w:top w:val="single" w:sz="24" w:space="8" w:color="4472C4" w:themeColor="accent1"/>
                                <w:bottom w:val="single" w:sz="24" w:space="8" w:color="4472C4" w:themeColor="accent1"/>
                              </w:pBdr>
                              <w:spacing w:after="0"/>
                              <w:rPr>
                                <w:color w:val="000000" w:themeColor="text1"/>
                                <w:sz w:val="24"/>
                                <w:szCs w:val="24"/>
                              </w:rPr>
                            </w:pPr>
                            <w:r w:rsidRPr="0082168B">
                              <w:rPr>
                                <w:color w:val="000000" w:themeColor="text1"/>
                                <w:sz w:val="24"/>
                                <w:szCs w:val="24"/>
                              </w:rPr>
                              <w:t>In the media controller, you can play the video forward, backwards, pause and toggle the loop settings</w:t>
                            </w:r>
                            <w:r>
                              <w:rPr>
                                <w:color w:val="000000" w:themeColor="text1"/>
                                <w:sz w:val="24"/>
                                <w:szCs w:val="24"/>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4287E091" id="_x0000_t202" coordsize="21600,21600" o:spt="202" path="m,l,21600r21600,l21600,xe">
                <v:stroke joinstyle="miter"/>
                <v:path gradientshapeok="t" o:connecttype="rect"/>
              </v:shapetype>
              <v:shape id="Text Box 2" o:spid="_x0000_s1026" type="#_x0000_t202" style="position:absolute;left:0;text-align:left;margin-left:171.95pt;margin-top:34.65pt;width:273.6pt;height:110.55pt;z-index:251666432;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" filled="f" stroked="f">
                <v:textbox style="mso-fit-shape-to-text:t">
                  <w:txbxContent>
                    <w:p w14:paraId="58F2AEDB" w14:textId="77777777" w:rsidR="005E1C4C" w:rsidRPr="0082168B" w:rsidRDefault="005E1C4C" w:rsidP="0082168B">
                      <w:pPr>
                        <w:pBdr>
                          <w:top w:val="single" w:sz="24" w:space="8" w:color="4472C4" w:themeColor="accent1"/>
                          <w:bottom w:val="single" w:sz="24" w:space="8" w:color="4472C4" w:themeColor="accent1"/>
                        </w:pBdr>
                        <w:spacing w:after="0"/>
                        <w:rPr>
                          <w:color w:val="000000" w:themeColor="text1"/>
                          <w:sz w:val="24"/>
                          <w:szCs w:val="24"/>
                        </w:rPr>
                      </w:pPr>
                      <w:r w:rsidRPr="0082168B">
                        <w:rPr>
                          <w:color w:val="000000" w:themeColor="text1"/>
                          <w:sz w:val="24"/>
                          <w:szCs w:val="24"/>
                        </w:rPr>
                        <w:t>In the media controller, you can play the video forward, backwards, pause and toggle the loop settings</w:t>
                      </w:r>
                      <w:r>
                        <w:rPr>
                          <w:color w:val="000000" w:themeColor="text1"/>
                          <w:sz w:val="24"/>
                          <w:szCs w:val="24"/>
                        </w:rPr>
                        <w:t>.</w:t>
                      </w:r>
                    </w:p>
                  </w:txbxContent>
                </v:textbox>
                <w10:wrap type="topAndBottom" anchorx="page"/>
              </v:shape>
            </w:pict>
          </mc:Fallback>
        </mc:AlternateContent>
      </w:r>
    </w:p>
    <w:p w14:paraId="01E56222" w14:textId="77777777" w:rsidR="0082168B" w:rsidRDefault="0082168B" w:rsidP="00893D4A">
      <w:pPr>
        <w:ind w:left="0"/>
        <w:jc w:val="both"/>
        <w:rPr>
          <w:sz w:val="24"/>
          <w:szCs w:val="24"/>
          <w:lang w:bidi="ar-SA"/>
        </w:rPr>
      </w:pPr>
    </w:p>
    <w:p w14:paraId="57F2702B" w14:textId="77777777" w:rsidR="00766271" w:rsidRDefault="00766271" w:rsidP="00893D4A">
      <w:pPr>
        <w:ind w:left="0"/>
        <w:jc w:val="both"/>
        <w:rPr>
          <w:sz w:val="24"/>
          <w:szCs w:val="24"/>
          <w:lang w:bidi="ar-SA"/>
        </w:rPr>
      </w:pPr>
    </w:p>
    <w:p w14:paraId="0AC5F5D9" w14:textId="77777777" w:rsidR="00766271" w:rsidRDefault="00766271" w:rsidP="00893D4A">
      <w:pPr>
        <w:ind w:left="0"/>
        <w:jc w:val="both"/>
        <w:rPr>
          <w:sz w:val="24"/>
          <w:szCs w:val="24"/>
          <w:lang w:bidi="ar-SA"/>
        </w:rPr>
      </w:pPr>
    </w:p>
    <w:p w14:paraId="6775303D" w14:textId="77777777" w:rsidR="00766271" w:rsidRDefault="00766271" w:rsidP="00893D4A">
      <w:pPr>
        <w:ind w:left="0"/>
        <w:jc w:val="both"/>
        <w:rPr>
          <w:sz w:val="24"/>
          <w:szCs w:val="24"/>
          <w:lang w:bidi="ar-SA"/>
        </w:rPr>
      </w:pPr>
    </w:p>
    <w:p w14:paraId="15C88D06" w14:textId="77777777" w:rsidR="00936AE7" w:rsidRDefault="00936AE7" w:rsidP="00B30652">
      <w:pPr>
        <w:ind w:left="0"/>
        <w:rPr>
          <w:b/>
          <w:bCs/>
          <w:sz w:val="24"/>
          <w:szCs w:val="24"/>
          <w:lang w:bidi="ar-SA"/>
        </w:rPr>
      </w:pPr>
    </w:p>
    <w:p w14:paraId="49D6D221" w14:textId="77777777" w:rsidR="0082168B" w:rsidRPr="00936AE7" w:rsidRDefault="0082168B" w:rsidP="00B30652">
      <w:pPr>
        <w:ind w:left="0"/>
        <w:rPr>
          <w:sz w:val="24"/>
          <w:szCs w:val="24"/>
          <w:lang w:bidi="ar-SA"/>
        </w:rPr>
      </w:pPr>
      <w:r w:rsidRPr="00936AE7">
        <w:rPr>
          <w:b/>
          <w:bCs/>
          <w:color w:val="FF6699"/>
          <w:sz w:val="24"/>
          <w:szCs w:val="24"/>
          <w:lang w:bidi="ar-SA"/>
        </w:rPr>
        <w:lastRenderedPageBreak/>
        <w:t xml:space="preserve">Step </w:t>
      </w:r>
      <w:r w:rsidR="00B30652" w:rsidRPr="00936AE7">
        <w:rPr>
          <w:b/>
          <w:bCs/>
          <w:color w:val="FF6699"/>
          <w:sz w:val="24"/>
          <w:szCs w:val="24"/>
          <w:lang w:bidi="ar-SA"/>
        </w:rPr>
        <w:t>5</w:t>
      </w:r>
      <w:r w:rsidRPr="00936AE7">
        <w:rPr>
          <w:b/>
          <w:bCs/>
          <w:color w:val="FF6699"/>
          <w:sz w:val="24"/>
          <w:szCs w:val="24"/>
          <w:lang w:bidi="ar-SA"/>
        </w:rPr>
        <w:t>:</w:t>
      </w:r>
      <w:r w:rsidR="00FF0174" w:rsidRPr="00936AE7">
        <w:rPr>
          <w:color w:val="FF6699"/>
          <w:sz w:val="24"/>
          <w:szCs w:val="24"/>
          <w:lang w:bidi="ar-SA"/>
        </w:rPr>
        <w:t xml:space="preserve"> </w:t>
      </w:r>
      <w:r w:rsidR="00FF0174" w:rsidRPr="00936AE7">
        <w:rPr>
          <w:sz w:val="24"/>
          <w:szCs w:val="24"/>
          <w:lang w:bidi="ar-SA"/>
        </w:rPr>
        <w:t>Creating a projection</w:t>
      </w:r>
    </w:p>
    <w:p w14:paraId="5148299C" w14:textId="77777777" w:rsidR="0082168B" w:rsidRDefault="0082168B" w:rsidP="0082168B">
      <w:pPr>
        <w:ind w:left="0"/>
        <w:rPr>
          <w:sz w:val="30"/>
          <w:szCs w:val="30"/>
          <w:lang w:bidi="ar-SA"/>
        </w:rPr>
      </w:pPr>
    </w:p>
    <w:p w14:paraId="5871158B" w14:textId="77777777" w:rsidR="00123372" w:rsidRPr="00FF0174" w:rsidRDefault="00123372" w:rsidP="00FF0174">
      <w:pPr>
        <w:ind w:left="0"/>
        <w:rPr>
          <w:b/>
          <w:bCs/>
          <w:sz w:val="24"/>
          <w:szCs w:val="24"/>
          <w:lang w:bidi="ar-SA"/>
        </w:rPr>
      </w:pPr>
      <w:r w:rsidRPr="00FF0174">
        <w:rPr>
          <w:sz w:val="24"/>
          <w:szCs w:val="24"/>
          <w:lang w:bidi="ar-SA"/>
        </w:rPr>
        <w:t xml:space="preserve">Click the output dropdown and enter </w:t>
      </w:r>
      <w:r w:rsidRPr="00FF0174">
        <w:rPr>
          <w:b/>
          <w:bCs/>
          <w:sz w:val="24"/>
          <w:szCs w:val="24"/>
          <w:lang w:bidi="ar-SA"/>
        </w:rPr>
        <w:t>Full Screen Mode.</w:t>
      </w:r>
    </w:p>
    <w:p w14:paraId="05546777" w14:textId="77777777" w:rsidR="00123372" w:rsidRDefault="00D227F3" w:rsidP="00D227F3">
      <w:pPr>
        <w:pStyle w:val="IntenseQuote"/>
        <w:rPr>
          <w:sz w:val="30"/>
          <w:szCs w:val="30"/>
          <w:lang w:bidi="ar-SA"/>
        </w:rPr>
      </w:pPr>
      <w:r w:rsidRPr="00766271">
        <w:rPr>
          <w:b/>
          <w:bCs/>
          <w:noProof/>
          <w:sz w:val="20"/>
          <w:szCs w:val="20"/>
        </w:rPr>
        <w:drawing>
          <wp:anchor distT="0" distB="0" distL="114300" distR="114300" simplePos="0" relativeHeight="251667456" behindDoc="1" locked="0" layoutInCell="1" allowOverlap="1" wp14:anchorId="451364FF" wp14:editId="141668D3">
            <wp:simplePos x="0" y="0"/>
            <wp:positionH relativeFrom="column">
              <wp:posOffset>-233505</wp:posOffset>
            </wp:positionH>
            <wp:positionV relativeFrom="paragraph">
              <wp:posOffset>1135975</wp:posOffset>
            </wp:positionV>
            <wp:extent cx="6699250" cy="3768090"/>
            <wp:effectExtent l="0" t="0" r="635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ga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99250" cy="3768090"/>
                    </a:xfrm>
                    <a:prstGeom prst="rect">
                      <a:avLst/>
                    </a:prstGeom>
                  </pic:spPr>
                </pic:pic>
              </a:graphicData>
            </a:graphic>
            <wp14:sizeRelH relativeFrom="page">
              <wp14:pctWidth>0</wp14:pctWidth>
            </wp14:sizeRelH>
            <wp14:sizeRelV relativeFrom="page">
              <wp14:pctHeight>0</wp14:pctHeight>
            </wp14:sizeRelV>
          </wp:anchor>
        </w:drawing>
      </w:r>
      <w:r w:rsidR="00FC0E58" w:rsidRPr="00766271">
        <w:rPr>
          <w:b/>
          <w:bCs/>
          <w:noProof/>
          <w:sz w:val="20"/>
          <w:szCs w:val="20"/>
        </w:rPr>
        <mc:AlternateContent>
          <mc:Choice Requires="wps">
            <w:drawing>
              <wp:anchor distT="0" distB="0" distL="114300" distR="114300" simplePos="0" relativeHeight="251668480" behindDoc="0" locked="0" layoutInCell="1" allowOverlap="1" wp14:anchorId="3AC0267E" wp14:editId="78918051">
                <wp:simplePos x="0" y="0"/>
                <wp:positionH relativeFrom="column">
                  <wp:posOffset>4211493</wp:posOffset>
                </wp:positionH>
                <wp:positionV relativeFrom="paragraph">
                  <wp:posOffset>669925</wp:posOffset>
                </wp:positionV>
                <wp:extent cx="304800" cy="595630"/>
                <wp:effectExtent l="19050" t="0" r="19050" b="33020"/>
                <wp:wrapNone/>
                <wp:docPr id="13" name="Down Arrow 13"/>
                <wp:cNvGraphicFramePr/>
                <a:graphic xmlns:a="http://schemas.openxmlformats.org/drawingml/2006/main">
                  <a:graphicData uri="http://schemas.microsoft.com/office/word/2010/wordprocessingShape">
                    <wps:wsp>
                      <wps:cNvSpPr/>
                      <wps:spPr>
                        <a:xfrm>
                          <a:off x="0" y="0"/>
                          <a:ext cx="304800" cy="5956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B702F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331.6pt;margin-top:52.75pt;width:24pt;height:4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" adj="16073" fillcolor="#4472c4 [3204]" strokecolor="#1f3763 [1604]" strokeweight="1pt"/>
            </w:pict>
          </mc:Fallback>
        </mc:AlternateContent>
      </w:r>
      <w:r w:rsidR="00FC0E58" w:rsidRPr="00766271">
        <w:rPr>
          <w:b/>
          <w:bCs/>
          <w:lang w:bidi="ar-SA"/>
        </w:rPr>
        <w:t>Note:</w:t>
      </w:r>
      <w:r w:rsidR="00FC0E58" w:rsidRPr="00FF0174">
        <w:rPr>
          <w:lang w:bidi="ar-SA"/>
        </w:rPr>
        <w:t xml:space="preserve"> </w:t>
      </w:r>
      <w:r w:rsidR="00123372" w:rsidRPr="00FF0174">
        <w:rPr>
          <w:lang w:bidi="ar-SA"/>
        </w:rPr>
        <w:t xml:space="preserve">At this point the projector should display your 3d model </w:t>
      </w:r>
      <w:r w:rsidR="00FC0E58" w:rsidRPr="00FF0174">
        <w:rPr>
          <w:lang w:bidi="ar-SA"/>
        </w:rPr>
        <w:t>in the same way as shown on the right side of the screen</w:t>
      </w:r>
      <w:r w:rsidR="00FC0E58">
        <w:rPr>
          <w:sz w:val="30"/>
          <w:szCs w:val="30"/>
          <w:lang w:bidi="ar-SA"/>
        </w:rPr>
        <w:t>.</w:t>
      </w:r>
    </w:p>
    <w:p w14:paraId="1211FE46" w14:textId="77777777" w:rsidR="00D227F3" w:rsidRPr="00D227F3" w:rsidRDefault="00D227F3" w:rsidP="00D227F3">
      <w:pPr>
        <w:rPr>
          <w:lang w:bidi="ar-SA"/>
        </w:rPr>
      </w:pPr>
    </w:p>
    <w:p w14:paraId="57548631" w14:textId="77777777" w:rsidR="00FC0E58" w:rsidRDefault="00FC0E58" w:rsidP="00FC0E58">
      <w:pPr>
        <w:ind w:left="0"/>
        <w:rPr>
          <w:sz w:val="30"/>
          <w:szCs w:val="30"/>
          <w:lang w:bidi="ar-SA"/>
        </w:rPr>
      </w:pPr>
    </w:p>
    <w:p w14:paraId="60ACD992" w14:textId="77777777" w:rsidR="00FC0E58" w:rsidRDefault="00FC0E58" w:rsidP="00FC0E58">
      <w:pPr>
        <w:ind w:left="0"/>
        <w:rPr>
          <w:sz w:val="30"/>
          <w:szCs w:val="30"/>
          <w:lang w:bidi="ar-SA"/>
        </w:rPr>
      </w:pPr>
    </w:p>
    <w:p w14:paraId="622392B9" w14:textId="77777777" w:rsidR="00FC0E58" w:rsidRDefault="00FC0E58" w:rsidP="00FC0E58">
      <w:pPr>
        <w:ind w:left="0"/>
        <w:rPr>
          <w:sz w:val="30"/>
          <w:szCs w:val="30"/>
          <w:lang w:bidi="ar-SA"/>
        </w:rPr>
      </w:pPr>
    </w:p>
    <w:p w14:paraId="09C0B780" w14:textId="77777777" w:rsidR="00FC0E58" w:rsidRDefault="00FC0E58" w:rsidP="00FC0E58">
      <w:pPr>
        <w:ind w:left="0"/>
        <w:rPr>
          <w:sz w:val="30"/>
          <w:szCs w:val="30"/>
          <w:lang w:bidi="ar-SA"/>
        </w:rPr>
      </w:pPr>
    </w:p>
    <w:p w14:paraId="414C5961" w14:textId="77777777" w:rsidR="00FF0174" w:rsidRPr="00936AE7" w:rsidRDefault="00FF0174" w:rsidP="00936AE7">
      <w:pPr>
        <w:ind w:left="0"/>
        <w:rPr>
          <w:sz w:val="24"/>
          <w:szCs w:val="24"/>
          <w:lang w:bidi="ar-SA"/>
        </w:rPr>
      </w:pPr>
      <w:r w:rsidRPr="00936AE7">
        <w:rPr>
          <w:b/>
          <w:bCs/>
          <w:color w:val="FF6699"/>
          <w:sz w:val="24"/>
          <w:szCs w:val="24"/>
          <w:lang w:bidi="ar-SA"/>
        </w:rPr>
        <w:lastRenderedPageBreak/>
        <w:t xml:space="preserve">Step </w:t>
      </w:r>
      <w:r w:rsidR="00936AE7" w:rsidRPr="00936AE7">
        <w:rPr>
          <w:b/>
          <w:bCs/>
          <w:color w:val="FF6699"/>
          <w:sz w:val="24"/>
          <w:szCs w:val="24"/>
          <w:lang w:bidi="ar-SA"/>
        </w:rPr>
        <w:t>6</w:t>
      </w:r>
      <w:r w:rsidRPr="00936AE7">
        <w:rPr>
          <w:b/>
          <w:bCs/>
          <w:color w:val="FF6699"/>
          <w:sz w:val="24"/>
          <w:szCs w:val="24"/>
          <w:lang w:bidi="ar-SA"/>
        </w:rPr>
        <w:t xml:space="preserve">: </w:t>
      </w:r>
      <w:r w:rsidRPr="00936AE7">
        <w:rPr>
          <w:sz w:val="24"/>
          <w:szCs w:val="24"/>
          <w:lang w:bidi="ar-SA"/>
        </w:rPr>
        <w:t>Setting up the projection</w:t>
      </w:r>
      <w:r w:rsidR="00766271" w:rsidRPr="00936AE7">
        <w:rPr>
          <w:sz w:val="24"/>
          <w:szCs w:val="24"/>
          <w:lang w:bidi="ar-SA"/>
        </w:rPr>
        <w:t>,</w:t>
      </w:r>
      <w:r w:rsidRPr="00936AE7">
        <w:rPr>
          <w:sz w:val="24"/>
          <w:szCs w:val="24"/>
          <w:lang w:bidi="ar-SA"/>
        </w:rPr>
        <w:t xml:space="preserve"> </w:t>
      </w:r>
      <w:r w:rsidR="00766271" w:rsidRPr="00936AE7">
        <w:rPr>
          <w:sz w:val="24"/>
          <w:szCs w:val="24"/>
          <w:lang w:bidi="ar-SA"/>
        </w:rPr>
        <w:t>prior to</w:t>
      </w:r>
      <w:r w:rsidRPr="00936AE7">
        <w:rPr>
          <w:sz w:val="24"/>
          <w:szCs w:val="24"/>
          <w:lang w:bidi="ar-SA"/>
        </w:rPr>
        <w:t xml:space="preserve"> calibration</w:t>
      </w:r>
    </w:p>
    <w:p w14:paraId="290DBAB4" w14:textId="77777777" w:rsidR="001D1559" w:rsidRDefault="00FF0174" w:rsidP="00BA158A">
      <w:pPr>
        <w:ind w:left="0"/>
        <w:rPr>
          <w:sz w:val="24"/>
          <w:szCs w:val="24"/>
          <w:lang w:bidi="ar-SA"/>
        </w:rPr>
      </w:pPr>
      <w:r>
        <w:rPr>
          <w:sz w:val="24"/>
          <w:szCs w:val="24"/>
          <w:lang w:bidi="ar-SA"/>
        </w:rPr>
        <w:t xml:space="preserve">Adjust </w:t>
      </w:r>
      <w:r w:rsidR="001D1559">
        <w:rPr>
          <w:sz w:val="24"/>
          <w:szCs w:val="24"/>
          <w:lang w:bidi="ar-SA"/>
        </w:rPr>
        <w:t xml:space="preserve">the </w:t>
      </w:r>
      <w:r w:rsidR="00766271">
        <w:rPr>
          <w:sz w:val="24"/>
          <w:szCs w:val="24"/>
          <w:lang w:bidi="ar-SA"/>
        </w:rPr>
        <w:t>model’s</w:t>
      </w:r>
      <w:r w:rsidR="001D1559">
        <w:rPr>
          <w:sz w:val="24"/>
          <w:szCs w:val="24"/>
          <w:lang w:bidi="ar-SA"/>
        </w:rPr>
        <w:t xml:space="preserve"> projection </w:t>
      </w:r>
      <w:r>
        <w:rPr>
          <w:sz w:val="24"/>
          <w:szCs w:val="24"/>
          <w:lang w:bidi="ar-SA"/>
        </w:rPr>
        <w:t>scale a</w:t>
      </w:r>
      <w:r w:rsidR="001D1559">
        <w:rPr>
          <w:sz w:val="24"/>
          <w:szCs w:val="24"/>
          <w:lang w:bidi="ar-SA"/>
        </w:rPr>
        <w:t xml:space="preserve">nd orientation to roughly match the 3D object you want to map. Place the </w:t>
      </w:r>
      <w:r w:rsidR="00766271">
        <w:rPr>
          <w:sz w:val="24"/>
          <w:szCs w:val="24"/>
          <w:lang w:bidi="ar-SA"/>
        </w:rPr>
        <w:t>model’s</w:t>
      </w:r>
      <w:r w:rsidR="001D1559">
        <w:rPr>
          <w:sz w:val="24"/>
          <w:szCs w:val="24"/>
          <w:lang w:bidi="ar-SA"/>
        </w:rPr>
        <w:t xml:space="preserve"> projection next to the 3D object as seen in the diagram below. Do not attempt to place the projection on the 3D object at this stage.</w:t>
      </w:r>
    </w:p>
    <w:p w14:paraId="0EC0446A" w14:textId="77777777" w:rsidR="00BA158A" w:rsidRDefault="00BA158A" w:rsidP="00BA158A">
      <w:pPr>
        <w:ind w:left="0"/>
        <w:rPr>
          <w:sz w:val="24"/>
          <w:szCs w:val="24"/>
          <w:lang w:bidi="ar-SA"/>
        </w:rPr>
      </w:pPr>
    </w:p>
    <w:p w14:paraId="010D52C1" w14:textId="77777777" w:rsidR="001D1559" w:rsidRPr="001D1559" w:rsidRDefault="00735F1E" w:rsidP="001D1559">
      <w:pPr>
        <w:pStyle w:val="ListParagraph"/>
        <w:numPr>
          <w:ilvl w:val="0"/>
          <w:numId w:val="39"/>
        </w:numPr>
        <w:rPr>
          <w:sz w:val="24"/>
          <w:szCs w:val="24"/>
          <w:lang w:bidi="ar-SA"/>
        </w:rPr>
      </w:pPr>
      <w:r>
        <w:rPr>
          <w:sz w:val="24"/>
          <w:szCs w:val="24"/>
          <w:lang w:bidi="ar-SA"/>
        </w:rPr>
        <w:t>L</w:t>
      </w:r>
      <w:r w:rsidR="001D1559">
        <w:rPr>
          <w:sz w:val="24"/>
          <w:szCs w:val="24"/>
          <w:lang w:bidi="ar-SA"/>
        </w:rPr>
        <w:t>eft c</w:t>
      </w:r>
      <w:r w:rsidR="00FF0174" w:rsidRPr="001D1559">
        <w:rPr>
          <w:sz w:val="24"/>
          <w:szCs w:val="24"/>
          <w:lang w:bidi="ar-SA"/>
        </w:rPr>
        <w:t>licking and dragging the gizmos you can scale and rotate</w:t>
      </w:r>
      <w:r>
        <w:rPr>
          <w:sz w:val="24"/>
          <w:szCs w:val="24"/>
          <w:lang w:bidi="ar-SA"/>
        </w:rPr>
        <w:t xml:space="preserve"> the projection</w:t>
      </w:r>
      <w:r w:rsidR="001D1559" w:rsidRPr="001D1559">
        <w:rPr>
          <w:sz w:val="24"/>
          <w:szCs w:val="24"/>
          <w:lang w:bidi="ar-SA"/>
        </w:rPr>
        <w:t>.</w:t>
      </w:r>
    </w:p>
    <w:p w14:paraId="772C6B16" w14:textId="77777777" w:rsidR="00FC0E58" w:rsidRPr="00735F1E" w:rsidRDefault="00735F1E" w:rsidP="001D1559">
      <w:pPr>
        <w:pStyle w:val="ListParagraph"/>
        <w:numPr>
          <w:ilvl w:val="0"/>
          <w:numId w:val="39"/>
        </w:numPr>
        <w:rPr>
          <w:sz w:val="30"/>
          <w:szCs w:val="30"/>
          <w:lang w:bidi="ar-SA"/>
        </w:rPr>
      </w:pPr>
      <w:r>
        <w:rPr>
          <w:sz w:val="24"/>
          <w:szCs w:val="24"/>
          <w:lang w:bidi="ar-SA"/>
        </w:rPr>
        <w:t>L</w:t>
      </w:r>
      <w:r w:rsidR="001D1559" w:rsidRPr="001D1559">
        <w:rPr>
          <w:sz w:val="24"/>
          <w:szCs w:val="24"/>
          <w:lang w:bidi="ar-SA"/>
        </w:rPr>
        <w:t xml:space="preserve">eft clicking inside the white </w:t>
      </w:r>
      <w:r w:rsidR="00766271" w:rsidRPr="001D1559">
        <w:rPr>
          <w:sz w:val="24"/>
          <w:szCs w:val="24"/>
          <w:lang w:bidi="ar-SA"/>
        </w:rPr>
        <w:t>outline,</w:t>
      </w:r>
      <w:r w:rsidR="001D1559" w:rsidRPr="001D1559">
        <w:rPr>
          <w:sz w:val="24"/>
          <w:szCs w:val="24"/>
          <w:lang w:bidi="ar-SA"/>
        </w:rPr>
        <w:t xml:space="preserve"> you can move the </w:t>
      </w:r>
      <w:r>
        <w:rPr>
          <w:sz w:val="24"/>
          <w:szCs w:val="24"/>
          <w:lang w:bidi="ar-SA"/>
        </w:rPr>
        <w:t xml:space="preserve">                               projected </w:t>
      </w:r>
      <w:r w:rsidR="001D1559" w:rsidRPr="001D1559">
        <w:rPr>
          <w:sz w:val="24"/>
          <w:szCs w:val="24"/>
          <w:lang w:bidi="ar-SA"/>
        </w:rPr>
        <w:t>model</w:t>
      </w:r>
      <w:r>
        <w:rPr>
          <w:sz w:val="24"/>
          <w:szCs w:val="24"/>
          <w:lang w:bidi="ar-SA"/>
        </w:rPr>
        <w:t>s position</w:t>
      </w:r>
      <w:r w:rsidR="001D1559" w:rsidRPr="001D1559">
        <w:rPr>
          <w:sz w:val="24"/>
          <w:szCs w:val="24"/>
          <w:lang w:bidi="ar-SA"/>
        </w:rPr>
        <w:t xml:space="preserve"> in any direction.</w:t>
      </w:r>
    </w:p>
    <w:p w14:paraId="7E1514F0" w14:textId="77777777" w:rsidR="00735F1E" w:rsidRPr="001D1559" w:rsidRDefault="00735F1E" w:rsidP="00735F1E">
      <w:pPr>
        <w:pStyle w:val="ListParagraph"/>
        <w:numPr>
          <w:ilvl w:val="0"/>
          <w:numId w:val="39"/>
        </w:numPr>
        <w:rPr>
          <w:sz w:val="30"/>
          <w:szCs w:val="30"/>
          <w:lang w:bidi="ar-SA"/>
        </w:rPr>
      </w:pPr>
      <w:r>
        <w:rPr>
          <w:sz w:val="24"/>
          <w:szCs w:val="24"/>
          <w:lang w:bidi="ar-SA"/>
        </w:rPr>
        <w:t>Middle clicking and dragging will move the position of the view only without changing the projected models position.</w:t>
      </w:r>
    </w:p>
    <w:p w14:paraId="09D140CA" w14:textId="77777777" w:rsidR="00FC0E58" w:rsidRDefault="00BA158A" w:rsidP="00FC0E58">
      <w:pPr>
        <w:ind w:left="0"/>
        <w:rPr>
          <w:sz w:val="30"/>
          <w:szCs w:val="30"/>
          <w:lang w:bidi="ar-SA"/>
        </w:rPr>
      </w:pPr>
      <w:r>
        <w:rPr>
          <w:noProof/>
          <w:sz w:val="30"/>
          <w:szCs w:val="30"/>
        </w:rPr>
        <w:drawing>
          <wp:anchor distT="0" distB="0" distL="114300" distR="114300" simplePos="0" relativeHeight="251669504" behindDoc="1" locked="0" layoutInCell="1" allowOverlap="1" wp14:anchorId="00F4ADBF" wp14:editId="45BA37DA">
            <wp:simplePos x="0" y="0"/>
            <wp:positionH relativeFrom="column">
              <wp:posOffset>-1941657</wp:posOffset>
            </wp:positionH>
            <wp:positionV relativeFrom="paragraph">
              <wp:posOffset>148128</wp:posOffset>
            </wp:positionV>
            <wp:extent cx="9403461" cy="4231409"/>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403461" cy="4231409"/>
                    </a:xfrm>
                    <a:prstGeom prst="rect">
                      <a:avLst/>
                    </a:prstGeom>
                  </pic:spPr>
                </pic:pic>
              </a:graphicData>
            </a:graphic>
            <wp14:sizeRelH relativeFrom="page">
              <wp14:pctWidth>0</wp14:pctWidth>
            </wp14:sizeRelH>
            <wp14:sizeRelV relativeFrom="page">
              <wp14:pctHeight>0</wp14:pctHeight>
            </wp14:sizeRelV>
          </wp:anchor>
        </w:drawing>
      </w:r>
    </w:p>
    <w:p w14:paraId="3BAF33C4" w14:textId="77777777" w:rsidR="006B3B3E" w:rsidRDefault="006B3B3E" w:rsidP="00FC0E58">
      <w:pPr>
        <w:ind w:left="0"/>
        <w:rPr>
          <w:sz w:val="30"/>
          <w:szCs w:val="30"/>
          <w:lang w:bidi="ar-SA"/>
        </w:rPr>
      </w:pPr>
    </w:p>
    <w:p w14:paraId="4B61AA63" w14:textId="77777777" w:rsidR="006B3B3E" w:rsidRDefault="00766271" w:rsidP="00766271">
      <w:pPr>
        <w:tabs>
          <w:tab w:val="left" w:pos="6373"/>
        </w:tabs>
        <w:ind w:left="0"/>
        <w:rPr>
          <w:sz w:val="30"/>
          <w:szCs w:val="30"/>
          <w:lang w:bidi="ar-SA"/>
        </w:rPr>
      </w:pPr>
      <w:r>
        <w:rPr>
          <w:sz w:val="30"/>
          <w:szCs w:val="30"/>
          <w:lang w:bidi="ar-SA"/>
        </w:rPr>
        <w:tab/>
      </w:r>
    </w:p>
    <w:p w14:paraId="7CD27D0A" w14:textId="77777777" w:rsidR="006B3B3E" w:rsidRDefault="006B3B3E" w:rsidP="00FC0E58">
      <w:pPr>
        <w:ind w:left="0"/>
        <w:rPr>
          <w:sz w:val="30"/>
          <w:szCs w:val="30"/>
          <w:lang w:bidi="ar-SA"/>
        </w:rPr>
      </w:pPr>
    </w:p>
    <w:p w14:paraId="3213EA1C" w14:textId="77777777" w:rsidR="006B3B3E" w:rsidRDefault="006B3B3E" w:rsidP="00FC0E58">
      <w:pPr>
        <w:ind w:left="0"/>
        <w:rPr>
          <w:sz w:val="30"/>
          <w:szCs w:val="30"/>
          <w:lang w:bidi="ar-SA"/>
        </w:rPr>
      </w:pPr>
    </w:p>
    <w:p w14:paraId="41090937" w14:textId="77777777" w:rsidR="006B3B3E" w:rsidRDefault="006B3B3E" w:rsidP="00FC0E58">
      <w:pPr>
        <w:ind w:left="0"/>
        <w:rPr>
          <w:sz w:val="30"/>
          <w:szCs w:val="30"/>
          <w:lang w:bidi="ar-SA"/>
        </w:rPr>
      </w:pPr>
    </w:p>
    <w:p w14:paraId="12B3630B" w14:textId="77777777" w:rsidR="006B3B3E" w:rsidRDefault="006B3B3E" w:rsidP="00FC0E58">
      <w:pPr>
        <w:ind w:left="0"/>
        <w:rPr>
          <w:sz w:val="30"/>
          <w:szCs w:val="30"/>
          <w:lang w:bidi="ar-SA"/>
        </w:rPr>
      </w:pPr>
    </w:p>
    <w:p w14:paraId="06EB4B3B" w14:textId="77777777" w:rsidR="006B3B3E" w:rsidRDefault="006B3B3E" w:rsidP="00FC0E58">
      <w:pPr>
        <w:ind w:left="0"/>
        <w:rPr>
          <w:sz w:val="30"/>
          <w:szCs w:val="30"/>
          <w:lang w:bidi="ar-SA"/>
        </w:rPr>
      </w:pPr>
    </w:p>
    <w:p w14:paraId="0BB1CCAF" w14:textId="77777777" w:rsidR="006B3B3E" w:rsidRDefault="006B3B3E" w:rsidP="00FC0E58">
      <w:pPr>
        <w:ind w:left="0"/>
        <w:rPr>
          <w:sz w:val="30"/>
          <w:szCs w:val="30"/>
          <w:lang w:bidi="ar-SA"/>
        </w:rPr>
      </w:pPr>
    </w:p>
    <w:p w14:paraId="3F061C88" w14:textId="77777777" w:rsidR="006B3B3E" w:rsidRDefault="006B3B3E" w:rsidP="00FC0E58">
      <w:pPr>
        <w:ind w:left="0"/>
        <w:rPr>
          <w:sz w:val="30"/>
          <w:szCs w:val="30"/>
          <w:lang w:bidi="ar-SA"/>
        </w:rPr>
      </w:pPr>
    </w:p>
    <w:p w14:paraId="688167C5" w14:textId="77777777" w:rsidR="006B3B3E" w:rsidRDefault="006B3B3E" w:rsidP="00FC0E58">
      <w:pPr>
        <w:ind w:left="0"/>
        <w:rPr>
          <w:sz w:val="30"/>
          <w:szCs w:val="30"/>
          <w:lang w:bidi="ar-SA"/>
        </w:rPr>
      </w:pPr>
    </w:p>
    <w:p w14:paraId="4776CCA7" w14:textId="77777777" w:rsidR="006B3B3E" w:rsidRDefault="006B3B3E" w:rsidP="00FC0E58">
      <w:pPr>
        <w:ind w:left="0"/>
        <w:rPr>
          <w:sz w:val="30"/>
          <w:szCs w:val="30"/>
          <w:lang w:bidi="ar-SA"/>
        </w:rPr>
      </w:pPr>
    </w:p>
    <w:p w14:paraId="33960593" w14:textId="77777777" w:rsidR="006B3B3E" w:rsidRDefault="006B3B3E" w:rsidP="00FC0E58">
      <w:pPr>
        <w:ind w:left="0"/>
        <w:rPr>
          <w:sz w:val="30"/>
          <w:szCs w:val="30"/>
          <w:lang w:bidi="ar-SA"/>
        </w:rPr>
      </w:pPr>
    </w:p>
    <w:p w14:paraId="1D60A941" w14:textId="77777777" w:rsidR="00936AE7" w:rsidRDefault="00936AE7" w:rsidP="00936AE7">
      <w:pPr>
        <w:ind w:left="0"/>
        <w:rPr>
          <w:b/>
          <w:bCs/>
          <w:sz w:val="24"/>
          <w:szCs w:val="24"/>
          <w:lang w:bidi="ar-SA"/>
        </w:rPr>
      </w:pPr>
    </w:p>
    <w:p w14:paraId="2049D5B7" w14:textId="77777777" w:rsidR="006B3B3E" w:rsidRPr="00936AE7" w:rsidRDefault="00B738B8" w:rsidP="00936AE7">
      <w:pPr>
        <w:ind w:left="0"/>
        <w:rPr>
          <w:sz w:val="24"/>
          <w:szCs w:val="24"/>
          <w:lang w:bidi="ar-SA"/>
        </w:rPr>
      </w:pPr>
      <w:r w:rsidRPr="00936AE7">
        <w:rPr>
          <w:noProof/>
          <w:color w:val="FF6699"/>
          <w:sz w:val="24"/>
          <w:szCs w:val="24"/>
        </w:rPr>
        <w:lastRenderedPageBreak/>
        <w:drawing>
          <wp:anchor distT="0" distB="0" distL="114300" distR="114300" simplePos="0" relativeHeight="251670528" behindDoc="1" locked="0" layoutInCell="1" allowOverlap="1" wp14:anchorId="13FD7A45" wp14:editId="7E48605C">
            <wp:simplePos x="0" y="0"/>
            <wp:positionH relativeFrom="column">
              <wp:posOffset>-443230</wp:posOffset>
            </wp:positionH>
            <wp:positionV relativeFrom="paragraph">
              <wp:posOffset>452755</wp:posOffset>
            </wp:positionV>
            <wp:extent cx="6816436" cy="3834245"/>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16436" cy="3834245"/>
                    </a:xfrm>
                    <a:prstGeom prst="rect">
                      <a:avLst/>
                    </a:prstGeom>
                  </pic:spPr>
                </pic:pic>
              </a:graphicData>
            </a:graphic>
            <wp14:sizeRelH relativeFrom="page">
              <wp14:pctWidth>0</wp14:pctWidth>
            </wp14:sizeRelH>
            <wp14:sizeRelV relativeFrom="page">
              <wp14:pctHeight>0</wp14:pctHeight>
            </wp14:sizeRelV>
          </wp:anchor>
        </w:drawing>
      </w:r>
      <w:r w:rsidR="006B3B3E" w:rsidRPr="00936AE7">
        <w:rPr>
          <w:b/>
          <w:bCs/>
          <w:color w:val="FF6699"/>
          <w:sz w:val="24"/>
          <w:szCs w:val="24"/>
          <w:lang w:bidi="ar-SA"/>
        </w:rPr>
        <w:t xml:space="preserve">Step </w:t>
      </w:r>
      <w:r w:rsidR="00936AE7" w:rsidRPr="00936AE7">
        <w:rPr>
          <w:b/>
          <w:bCs/>
          <w:color w:val="FF6699"/>
          <w:sz w:val="24"/>
          <w:szCs w:val="24"/>
          <w:lang w:bidi="ar-SA"/>
        </w:rPr>
        <w:t>7</w:t>
      </w:r>
      <w:r w:rsidR="006B3B3E" w:rsidRPr="00936AE7">
        <w:rPr>
          <w:b/>
          <w:bCs/>
          <w:color w:val="FF6699"/>
          <w:sz w:val="24"/>
          <w:szCs w:val="24"/>
          <w:lang w:bidi="ar-SA"/>
        </w:rPr>
        <w:t xml:space="preserve">: </w:t>
      </w:r>
      <w:r w:rsidRPr="00936AE7">
        <w:rPr>
          <w:color w:val="FF6699"/>
          <w:sz w:val="24"/>
          <w:szCs w:val="24"/>
          <w:lang w:bidi="ar-SA"/>
        </w:rPr>
        <w:t xml:space="preserve"> </w:t>
      </w:r>
      <w:r w:rsidRPr="00936AE7">
        <w:rPr>
          <w:sz w:val="24"/>
          <w:szCs w:val="24"/>
          <w:lang w:bidi="ar-SA"/>
        </w:rPr>
        <w:t>Projection Mapping Calibration</w:t>
      </w:r>
    </w:p>
    <w:p w14:paraId="4B98A2AC" w14:textId="77777777" w:rsidR="006B3B3E" w:rsidRDefault="006B3B3E" w:rsidP="00FC0E58">
      <w:pPr>
        <w:ind w:left="0"/>
        <w:rPr>
          <w:sz w:val="30"/>
          <w:szCs w:val="30"/>
          <w:lang w:bidi="ar-SA"/>
        </w:rPr>
      </w:pPr>
    </w:p>
    <w:p w14:paraId="39A58E7B" w14:textId="77777777" w:rsidR="00B738B8" w:rsidRDefault="00B738B8" w:rsidP="00FC0E58">
      <w:pPr>
        <w:ind w:left="0"/>
        <w:rPr>
          <w:sz w:val="30"/>
          <w:szCs w:val="30"/>
          <w:lang w:bidi="ar-SA"/>
        </w:rPr>
      </w:pPr>
    </w:p>
    <w:p w14:paraId="1F57D10A" w14:textId="77777777" w:rsidR="00B738B8" w:rsidRDefault="00B738B8" w:rsidP="00FC0E58">
      <w:pPr>
        <w:ind w:left="0"/>
        <w:rPr>
          <w:sz w:val="30"/>
          <w:szCs w:val="30"/>
          <w:lang w:bidi="ar-SA"/>
        </w:rPr>
      </w:pPr>
    </w:p>
    <w:p w14:paraId="06FB23A2" w14:textId="77777777" w:rsidR="00B738B8" w:rsidRDefault="00B738B8" w:rsidP="00FC0E58">
      <w:pPr>
        <w:ind w:left="0"/>
        <w:rPr>
          <w:sz w:val="30"/>
          <w:szCs w:val="30"/>
          <w:lang w:bidi="ar-SA"/>
        </w:rPr>
      </w:pPr>
    </w:p>
    <w:p w14:paraId="6B92BDC3" w14:textId="77777777" w:rsidR="00B738B8" w:rsidRDefault="00B738B8" w:rsidP="00FC0E58">
      <w:pPr>
        <w:ind w:left="0"/>
        <w:rPr>
          <w:sz w:val="30"/>
          <w:szCs w:val="30"/>
          <w:lang w:bidi="ar-SA"/>
        </w:rPr>
      </w:pPr>
    </w:p>
    <w:p w14:paraId="7786DFB7" w14:textId="77777777" w:rsidR="00B738B8" w:rsidRDefault="00B738B8" w:rsidP="00FC0E58">
      <w:pPr>
        <w:ind w:left="0"/>
        <w:rPr>
          <w:sz w:val="30"/>
          <w:szCs w:val="30"/>
          <w:lang w:bidi="ar-SA"/>
        </w:rPr>
      </w:pPr>
    </w:p>
    <w:p w14:paraId="0C4175AE" w14:textId="77777777" w:rsidR="00B738B8" w:rsidRDefault="00B738B8" w:rsidP="00FC0E58">
      <w:pPr>
        <w:ind w:left="0"/>
        <w:rPr>
          <w:sz w:val="30"/>
          <w:szCs w:val="30"/>
          <w:lang w:bidi="ar-SA"/>
        </w:rPr>
      </w:pPr>
    </w:p>
    <w:p w14:paraId="464C53FA" w14:textId="77777777" w:rsidR="00B738B8" w:rsidRDefault="00B738B8" w:rsidP="00FC0E58">
      <w:pPr>
        <w:ind w:left="0"/>
        <w:rPr>
          <w:sz w:val="30"/>
          <w:szCs w:val="30"/>
          <w:lang w:bidi="ar-SA"/>
        </w:rPr>
      </w:pPr>
    </w:p>
    <w:p w14:paraId="793E6766" w14:textId="77777777" w:rsidR="00B738B8" w:rsidRDefault="00B738B8" w:rsidP="00FC0E58">
      <w:pPr>
        <w:ind w:left="0"/>
        <w:rPr>
          <w:sz w:val="30"/>
          <w:szCs w:val="30"/>
          <w:lang w:bidi="ar-SA"/>
        </w:rPr>
      </w:pPr>
    </w:p>
    <w:p w14:paraId="6A119C21" w14:textId="77777777" w:rsidR="00B738B8" w:rsidRDefault="00B738B8" w:rsidP="00FC0E58">
      <w:pPr>
        <w:ind w:left="0"/>
        <w:rPr>
          <w:sz w:val="30"/>
          <w:szCs w:val="30"/>
          <w:lang w:bidi="ar-SA"/>
        </w:rPr>
      </w:pPr>
    </w:p>
    <w:p w14:paraId="409F835E" w14:textId="77777777" w:rsidR="00B738B8" w:rsidRDefault="00B738B8" w:rsidP="00FC0E58">
      <w:pPr>
        <w:ind w:left="0"/>
        <w:rPr>
          <w:sz w:val="30"/>
          <w:szCs w:val="30"/>
          <w:lang w:bidi="ar-SA"/>
        </w:rPr>
      </w:pPr>
    </w:p>
    <w:p w14:paraId="427F7DC5" w14:textId="77777777" w:rsidR="00B738B8" w:rsidRDefault="00B738B8" w:rsidP="00FC0E58">
      <w:pPr>
        <w:ind w:left="0"/>
        <w:rPr>
          <w:sz w:val="30"/>
          <w:szCs w:val="30"/>
          <w:lang w:bidi="ar-SA"/>
        </w:rPr>
      </w:pPr>
    </w:p>
    <w:p w14:paraId="3008D97E" w14:textId="77777777" w:rsidR="00B738B8" w:rsidRDefault="00B738B8" w:rsidP="00FC0E58">
      <w:pPr>
        <w:ind w:left="0"/>
        <w:rPr>
          <w:sz w:val="30"/>
          <w:szCs w:val="30"/>
          <w:lang w:bidi="ar-SA"/>
        </w:rPr>
      </w:pPr>
    </w:p>
    <w:p w14:paraId="5E8C71F7" w14:textId="77777777" w:rsidR="00B738B8" w:rsidRPr="00735F1E" w:rsidRDefault="00735F1E" w:rsidP="00BA158A">
      <w:pPr>
        <w:pStyle w:val="ListParagraph"/>
        <w:numPr>
          <w:ilvl w:val="0"/>
          <w:numId w:val="40"/>
        </w:numPr>
        <w:rPr>
          <w:sz w:val="30"/>
          <w:szCs w:val="30"/>
          <w:lang w:bidi="ar-SA"/>
        </w:rPr>
      </w:pPr>
      <w:r w:rsidRPr="00735F1E">
        <w:rPr>
          <w:sz w:val="24"/>
          <w:szCs w:val="24"/>
          <w:lang w:bidi="ar-SA"/>
        </w:rPr>
        <w:t xml:space="preserve">Left click </w:t>
      </w:r>
      <w:r w:rsidR="00BA158A">
        <w:rPr>
          <w:sz w:val="24"/>
          <w:szCs w:val="24"/>
          <w:lang w:bidi="ar-SA"/>
        </w:rPr>
        <w:t>to</w:t>
      </w:r>
      <w:r w:rsidRPr="00735F1E">
        <w:rPr>
          <w:sz w:val="24"/>
          <w:szCs w:val="24"/>
          <w:lang w:bidi="ar-SA"/>
        </w:rPr>
        <w:t xml:space="preserve"> turn on calibrate</w:t>
      </w:r>
      <w:r>
        <w:rPr>
          <w:sz w:val="24"/>
          <w:szCs w:val="24"/>
          <w:lang w:bidi="ar-SA"/>
        </w:rPr>
        <w:t xml:space="preserve"> button in the menu on </w:t>
      </w:r>
      <w:r w:rsidRPr="00735F1E">
        <w:rPr>
          <w:sz w:val="24"/>
          <w:szCs w:val="24"/>
          <w:lang w:bidi="ar-SA"/>
        </w:rPr>
        <w:t>the bottom left side of the screen</w:t>
      </w:r>
      <w:r>
        <w:rPr>
          <w:sz w:val="24"/>
          <w:szCs w:val="24"/>
          <w:lang w:bidi="ar-SA"/>
        </w:rPr>
        <w:t xml:space="preserve"> to initiate the calibration process.</w:t>
      </w:r>
    </w:p>
    <w:p w14:paraId="4CFCFD9A" w14:textId="77777777" w:rsidR="00B738B8" w:rsidRDefault="00B738B8" w:rsidP="00FC0E58">
      <w:pPr>
        <w:ind w:left="0"/>
        <w:rPr>
          <w:sz w:val="30"/>
          <w:szCs w:val="30"/>
          <w:lang w:bidi="ar-SA"/>
        </w:rPr>
      </w:pPr>
    </w:p>
    <w:p w14:paraId="2099D3DD" w14:textId="77777777" w:rsidR="000778FC" w:rsidRDefault="000778FC" w:rsidP="00FC0E58">
      <w:pPr>
        <w:ind w:left="0"/>
        <w:rPr>
          <w:sz w:val="30"/>
          <w:szCs w:val="30"/>
          <w:lang w:bidi="ar-SA"/>
        </w:rPr>
      </w:pPr>
    </w:p>
    <w:p w14:paraId="486193BC" w14:textId="77777777" w:rsidR="000778FC" w:rsidRDefault="000778FC" w:rsidP="00FC0E58">
      <w:pPr>
        <w:ind w:left="0"/>
        <w:rPr>
          <w:sz w:val="30"/>
          <w:szCs w:val="30"/>
          <w:lang w:bidi="ar-SA"/>
        </w:rPr>
      </w:pPr>
    </w:p>
    <w:p w14:paraId="626D73F4" w14:textId="77777777" w:rsidR="00B30652" w:rsidRDefault="00B30652" w:rsidP="00FC0E58">
      <w:pPr>
        <w:ind w:left="0"/>
        <w:rPr>
          <w:sz w:val="30"/>
          <w:szCs w:val="30"/>
          <w:lang w:bidi="ar-SA"/>
        </w:rPr>
      </w:pPr>
    </w:p>
    <w:p w14:paraId="1C063D9F" w14:textId="77777777" w:rsidR="00B30652" w:rsidRDefault="00B30652" w:rsidP="00FC0E58">
      <w:pPr>
        <w:ind w:left="0"/>
        <w:rPr>
          <w:sz w:val="30"/>
          <w:szCs w:val="30"/>
          <w:lang w:bidi="ar-SA"/>
        </w:rPr>
      </w:pPr>
    </w:p>
    <w:p w14:paraId="3676B868" w14:textId="77777777" w:rsidR="008E3913" w:rsidRPr="00B30652" w:rsidRDefault="00872999" w:rsidP="00D863C4">
      <w:pPr>
        <w:ind w:left="0"/>
        <w:rPr>
          <w:sz w:val="30"/>
          <w:szCs w:val="30"/>
          <w:lang w:bidi="ar-SA"/>
        </w:rPr>
      </w:pPr>
      <w:r>
        <w:rPr>
          <w:noProof/>
          <w:sz w:val="30"/>
          <w:szCs w:val="30"/>
        </w:rPr>
        <w:lastRenderedPageBreak/>
        <w:drawing>
          <wp:anchor distT="0" distB="0" distL="114300" distR="114300" simplePos="0" relativeHeight="251671552" behindDoc="1" locked="0" layoutInCell="1" allowOverlap="1" wp14:anchorId="39A5AB93" wp14:editId="23B3ED83">
            <wp:simplePos x="0" y="0"/>
            <wp:positionH relativeFrom="column">
              <wp:posOffset>-333375</wp:posOffset>
            </wp:positionH>
            <wp:positionV relativeFrom="paragraph">
              <wp:posOffset>0</wp:posOffset>
            </wp:positionV>
            <wp:extent cx="6635808" cy="3732642"/>
            <wp:effectExtent l="0" t="0" r="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35808" cy="3732642"/>
                    </a:xfrm>
                    <a:prstGeom prst="rect">
                      <a:avLst/>
                    </a:prstGeom>
                  </pic:spPr>
                </pic:pic>
              </a:graphicData>
            </a:graphic>
            <wp14:sizeRelH relativeFrom="page">
              <wp14:pctWidth>0</wp14:pctWidth>
            </wp14:sizeRelH>
            <wp14:sizeRelV relativeFrom="page">
              <wp14:pctHeight>0</wp14:pctHeight>
            </wp14:sizeRelV>
          </wp:anchor>
        </w:drawing>
      </w:r>
    </w:p>
    <w:p w14:paraId="038D37BD" w14:textId="77777777" w:rsidR="00BA373A" w:rsidRPr="00D227F3" w:rsidRDefault="008E3913" w:rsidP="00217DF1">
      <w:pPr>
        <w:pStyle w:val="ListParagraph"/>
        <w:ind w:left="0"/>
        <w:rPr>
          <w:b/>
          <w:bCs/>
          <w:sz w:val="24"/>
          <w:szCs w:val="24"/>
          <w:lang w:bidi="ar-SA"/>
        </w:rPr>
      </w:pPr>
      <w:r>
        <w:rPr>
          <w:sz w:val="24"/>
          <w:szCs w:val="24"/>
          <w:lang w:bidi="ar-SA"/>
        </w:rPr>
        <w:t xml:space="preserve">In this </w:t>
      </w:r>
      <w:r w:rsidR="00A859CB">
        <w:rPr>
          <w:sz w:val="24"/>
          <w:szCs w:val="24"/>
          <w:lang w:bidi="ar-SA"/>
        </w:rPr>
        <w:t>stage,</w:t>
      </w:r>
      <w:r>
        <w:rPr>
          <w:sz w:val="24"/>
          <w:szCs w:val="24"/>
          <w:lang w:bidi="ar-SA"/>
        </w:rPr>
        <w:t xml:space="preserve"> you will match the points of the projection and the </w:t>
      </w:r>
      <w:r w:rsidR="007D17BF">
        <w:rPr>
          <w:sz w:val="24"/>
          <w:szCs w:val="24"/>
          <w:lang w:bidi="ar-SA"/>
        </w:rPr>
        <w:t>printed</w:t>
      </w:r>
      <w:r>
        <w:rPr>
          <w:sz w:val="24"/>
          <w:szCs w:val="24"/>
          <w:lang w:bidi="ar-SA"/>
        </w:rPr>
        <w:t xml:space="preserve"> object</w:t>
      </w:r>
      <w:r w:rsidR="007D17BF">
        <w:rPr>
          <w:sz w:val="24"/>
          <w:szCs w:val="24"/>
          <w:lang w:bidi="ar-SA"/>
        </w:rPr>
        <w:t xml:space="preserve">. This will help </w:t>
      </w:r>
      <w:proofErr w:type="spellStart"/>
      <w:r w:rsidR="007D17BF">
        <w:rPr>
          <w:sz w:val="24"/>
          <w:szCs w:val="24"/>
          <w:lang w:bidi="ar-SA"/>
        </w:rPr>
        <w:t>Madmapper</w:t>
      </w:r>
      <w:proofErr w:type="spellEnd"/>
      <w:r w:rsidR="007D17BF">
        <w:rPr>
          <w:sz w:val="24"/>
          <w:szCs w:val="24"/>
          <w:lang w:bidi="ar-SA"/>
        </w:rPr>
        <w:t xml:space="preserve"> triangulate and </w:t>
      </w:r>
      <w:r w:rsidR="00A859CB">
        <w:rPr>
          <w:sz w:val="24"/>
          <w:szCs w:val="24"/>
          <w:lang w:bidi="ar-SA"/>
        </w:rPr>
        <w:t>un-</w:t>
      </w:r>
      <w:r w:rsidR="007D17BF">
        <w:rPr>
          <w:sz w:val="24"/>
          <w:szCs w:val="24"/>
          <w:lang w:bidi="ar-SA"/>
        </w:rPr>
        <w:t>distort the projection</w:t>
      </w:r>
      <w:r w:rsidR="00A859CB">
        <w:rPr>
          <w:sz w:val="24"/>
          <w:szCs w:val="24"/>
          <w:lang w:bidi="ar-SA"/>
        </w:rPr>
        <w:t xml:space="preserve"> picture</w:t>
      </w:r>
      <w:r w:rsidR="007D17BF">
        <w:rPr>
          <w:sz w:val="24"/>
          <w:szCs w:val="24"/>
          <w:lang w:bidi="ar-SA"/>
        </w:rPr>
        <w:t xml:space="preserve"> to best match the </w:t>
      </w:r>
      <w:r w:rsidR="00A859CB">
        <w:rPr>
          <w:sz w:val="24"/>
          <w:szCs w:val="24"/>
          <w:lang w:bidi="ar-SA"/>
        </w:rPr>
        <w:t xml:space="preserve">physical </w:t>
      </w:r>
      <w:r w:rsidR="007D17BF">
        <w:rPr>
          <w:sz w:val="24"/>
          <w:szCs w:val="24"/>
          <w:lang w:bidi="ar-SA"/>
        </w:rPr>
        <w:t>object</w:t>
      </w:r>
      <w:r>
        <w:rPr>
          <w:sz w:val="24"/>
          <w:szCs w:val="24"/>
          <w:lang w:bidi="ar-SA"/>
        </w:rPr>
        <w:t xml:space="preserve">. </w:t>
      </w:r>
      <w:r w:rsidRPr="008E3913">
        <w:rPr>
          <w:sz w:val="24"/>
          <w:szCs w:val="24"/>
          <w:lang w:bidi="ar-SA"/>
        </w:rPr>
        <w:t xml:space="preserve">At the end of this process </w:t>
      </w:r>
      <w:proofErr w:type="spellStart"/>
      <w:r w:rsidRPr="008E3913">
        <w:rPr>
          <w:sz w:val="24"/>
          <w:szCs w:val="24"/>
          <w:lang w:bidi="ar-SA"/>
        </w:rPr>
        <w:t>Madmapper</w:t>
      </w:r>
      <w:proofErr w:type="spellEnd"/>
      <w:r w:rsidRPr="008E3913">
        <w:rPr>
          <w:sz w:val="24"/>
          <w:szCs w:val="24"/>
          <w:lang w:bidi="ar-SA"/>
        </w:rPr>
        <w:t xml:space="preserve"> will wrap the video texture onto the 3D object. </w:t>
      </w:r>
      <w:r w:rsidR="00A859CB">
        <w:rPr>
          <w:sz w:val="24"/>
          <w:szCs w:val="24"/>
          <w:lang w:bidi="ar-SA"/>
        </w:rPr>
        <w:t xml:space="preserve">For best </w:t>
      </w:r>
      <w:r w:rsidRPr="008E3913">
        <w:rPr>
          <w:sz w:val="24"/>
          <w:szCs w:val="24"/>
          <w:lang w:bidi="ar-SA"/>
        </w:rPr>
        <w:t>results spread out the</w:t>
      </w:r>
      <w:r w:rsidR="007D17BF">
        <w:rPr>
          <w:sz w:val="24"/>
          <w:szCs w:val="24"/>
          <w:lang w:bidi="ar-SA"/>
        </w:rPr>
        <w:t xml:space="preserve"> </w:t>
      </w:r>
      <w:r w:rsidRPr="008E3913">
        <w:rPr>
          <w:sz w:val="24"/>
          <w:szCs w:val="24"/>
          <w:lang w:bidi="ar-SA"/>
        </w:rPr>
        <w:t>points you pick as much as possible. Try to think in measures such as top left, top right, bottom left, bottom right, &amp; so forth</w:t>
      </w:r>
      <w:r w:rsidR="00217DF1">
        <w:rPr>
          <w:sz w:val="24"/>
          <w:szCs w:val="24"/>
          <w:lang w:bidi="ar-SA"/>
        </w:rPr>
        <w:t xml:space="preserve">. </w:t>
      </w:r>
      <w:r w:rsidR="00D227F3" w:rsidRPr="00D227F3">
        <w:rPr>
          <w:b/>
          <w:bCs/>
          <w:sz w:val="24"/>
          <w:szCs w:val="24"/>
          <w:lang w:bidi="ar-SA"/>
        </w:rPr>
        <w:t>(</w:t>
      </w:r>
      <w:r w:rsidR="007D17BF" w:rsidRPr="00D227F3">
        <w:rPr>
          <w:b/>
          <w:bCs/>
          <w:sz w:val="24"/>
          <w:szCs w:val="24"/>
          <w:lang w:bidi="ar-SA"/>
        </w:rPr>
        <w:t>In some models such as the one in the diagram above thinking like this might get tricky.</w:t>
      </w:r>
      <w:r w:rsidR="00D227F3" w:rsidRPr="00D227F3">
        <w:rPr>
          <w:b/>
          <w:bCs/>
          <w:sz w:val="24"/>
          <w:szCs w:val="24"/>
          <w:lang w:bidi="ar-SA"/>
        </w:rPr>
        <w:t>)</w:t>
      </w:r>
    </w:p>
    <w:p w14:paraId="5BA00BD9" w14:textId="77777777" w:rsidR="00BA373A" w:rsidRPr="00D227F3" w:rsidRDefault="00BA373A" w:rsidP="00F03301">
      <w:pPr>
        <w:pStyle w:val="ListParagraph"/>
        <w:ind w:left="0"/>
        <w:rPr>
          <w:b/>
          <w:bCs/>
          <w:sz w:val="24"/>
          <w:szCs w:val="24"/>
          <w:lang w:bidi="ar-SA"/>
        </w:rPr>
      </w:pPr>
    </w:p>
    <w:p w14:paraId="25F37AE5" w14:textId="77777777" w:rsidR="007D17BF" w:rsidRPr="008E3913" w:rsidRDefault="00BA373A" w:rsidP="00D227F3">
      <w:pPr>
        <w:pStyle w:val="IntenseQuote"/>
        <w:rPr>
          <w:lang w:bidi="ar-SA"/>
        </w:rPr>
      </w:pPr>
      <w:r w:rsidRPr="00BA373A">
        <w:rPr>
          <w:b/>
          <w:bCs/>
          <w:lang w:bidi="ar-SA"/>
        </w:rPr>
        <w:t>Quick Tip:</w:t>
      </w:r>
      <w:r>
        <w:rPr>
          <w:lang w:bidi="ar-SA"/>
        </w:rPr>
        <w:t xml:space="preserve"> </w:t>
      </w:r>
      <w:r w:rsidR="00D07248">
        <w:rPr>
          <w:lang w:bidi="ar-SA"/>
        </w:rPr>
        <w:t xml:space="preserve">It is good practice to </w:t>
      </w:r>
      <w:r>
        <w:rPr>
          <w:lang w:bidi="ar-SA"/>
        </w:rPr>
        <w:t xml:space="preserve">zoom into point using the middle mouse scrolling button selecting a point by pressing and holding the left mouse button and then zooming back out with the middle scrolling button while the left button is simultaneously pressed. Using this </w:t>
      </w:r>
      <w:r w:rsidR="00D227F3">
        <w:rPr>
          <w:lang w:bidi="ar-SA"/>
        </w:rPr>
        <w:t>practice,</w:t>
      </w:r>
      <w:r>
        <w:rPr>
          <w:lang w:bidi="ar-SA"/>
        </w:rPr>
        <w:t xml:space="preserve"> you can achieve near perfect accuracy while still having enough space on the screen to move the points to their position.</w:t>
      </w:r>
    </w:p>
    <w:p w14:paraId="08BE6EB9" w14:textId="77777777" w:rsidR="008E3913" w:rsidRDefault="00D863C4" w:rsidP="008E3913">
      <w:pPr>
        <w:ind w:left="0"/>
        <w:rPr>
          <w:sz w:val="24"/>
          <w:szCs w:val="24"/>
          <w:lang w:bidi="ar-SA"/>
        </w:rPr>
      </w:pPr>
      <w:r>
        <w:rPr>
          <w:noProof/>
          <w:sz w:val="24"/>
          <w:szCs w:val="24"/>
        </w:rPr>
        <w:lastRenderedPageBreak/>
        <w:drawing>
          <wp:anchor distT="0" distB="0" distL="114300" distR="114300" simplePos="0" relativeHeight="251672576" behindDoc="0" locked="0" layoutInCell="1" allowOverlap="1" wp14:anchorId="48AB7C87" wp14:editId="75D51AE3">
            <wp:simplePos x="0" y="0"/>
            <wp:positionH relativeFrom="margin">
              <wp:posOffset>-4680585</wp:posOffset>
            </wp:positionH>
            <wp:positionV relativeFrom="paragraph">
              <wp:posOffset>243840</wp:posOffset>
            </wp:positionV>
            <wp:extent cx="15819755" cy="5638165"/>
            <wp:effectExtent l="0" t="0" r="0"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819755" cy="5638165"/>
                    </a:xfrm>
                    <a:prstGeom prst="rect">
                      <a:avLst/>
                    </a:prstGeom>
                  </pic:spPr>
                </pic:pic>
              </a:graphicData>
            </a:graphic>
            <wp14:sizeRelH relativeFrom="page">
              <wp14:pctWidth>0</wp14:pctWidth>
            </wp14:sizeRelH>
            <wp14:sizeRelV relativeFrom="page">
              <wp14:pctHeight>0</wp14:pctHeight>
            </wp14:sizeRelV>
          </wp:anchor>
        </w:drawing>
      </w:r>
    </w:p>
    <w:p w14:paraId="0CAA6648" w14:textId="77777777" w:rsidR="00893D4A" w:rsidRPr="008E3913" w:rsidRDefault="00893D4A" w:rsidP="008E3913">
      <w:pPr>
        <w:ind w:left="0"/>
        <w:rPr>
          <w:sz w:val="24"/>
          <w:szCs w:val="24"/>
          <w:lang w:bidi="ar-SA"/>
        </w:rPr>
      </w:pPr>
    </w:p>
    <w:p w14:paraId="00229F0B" w14:textId="77777777" w:rsidR="00872999" w:rsidRDefault="00872999" w:rsidP="00872999">
      <w:pPr>
        <w:ind w:left="0"/>
        <w:rPr>
          <w:sz w:val="24"/>
          <w:szCs w:val="24"/>
          <w:lang w:bidi="ar-SA"/>
        </w:rPr>
      </w:pPr>
    </w:p>
    <w:p w14:paraId="4B3C1607" w14:textId="77777777" w:rsidR="00A02FFD" w:rsidRDefault="00A02FFD" w:rsidP="00872999">
      <w:pPr>
        <w:ind w:left="0"/>
        <w:rPr>
          <w:sz w:val="24"/>
          <w:szCs w:val="24"/>
          <w:lang w:bidi="ar-SA"/>
        </w:rPr>
      </w:pPr>
    </w:p>
    <w:p w14:paraId="5B25EAC0" w14:textId="77777777" w:rsidR="00A02FFD" w:rsidRDefault="00A02FFD" w:rsidP="00872999">
      <w:pPr>
        <w:ind w:left="0"/>
        <w:rPr>
          <w:sz w:val="24"/>
          <w:szCs w:val="24"/>
          <w:lang w:bidi="ar-SA"/>
        </w:rPr>
      </w:pPr>
    </w:p>
    <w:p w14:paraId="58ABB8AA" w14:textId="77777777" w:rsidR="00A02FFD" w:rsidRDefault="00A02FFD" w:rsidP="00872999">
      <w:pPr>
        <w:ind w:left="0"/>
        <w:rPr>
          <w:sz w:val="24"/>
          <w:szCs w:val="24"/>
          <w:lang w:bidi="ar-SA"/>
        </w:rPr>
      </w:pPr>
    </w:p>
    <w:p w14:paraId="4ED847B2" w14:textId="77777777" w:rsidR="00A02FFD" w:rsidRDefault="00A02FFD" w:rsidP="00872999">
      <w:pPr>
        <w:ind w:left="0"/>
        <w:rPr>
          <w:sz w:val="24"/>
          <w:szCs w:val="24"/>
          <w:lang w:bidi="ar-SA"/>
        </w:rPr>
      </w:pPr>
    </w:p>
    <w:p w14:paraId="5A434DC1" w14:textId="77777777" w:rsidR="00A02FFD" w:rsidRDefault="00A02FFD" w:rsidP="00872999">
      <w:pPr>
        <w:ind w:left="0"/>
        <w:rPr>
          <w:sz w:val="24"/>
          <w:szCs w:val="24"/>
          <w:lang w:bidi="ar-SA"/>
        </w:rPr>
      </w:pPr>
    </w:p>
    <w:p w14:paraId="630ADA00" w14:textId="77777777" w:rsidR="00A02FFD" w:rsidRDefault="00A02FFD" w:rsidP="00872999">
      <w:pPr>
        <w:ind w:left="0"/>
        <w:rPr>
          <w:sz w:val="24"/>
          <w:szCs w:val="24"/>
          <w:lang w:bidi="ar-SA"/>
        </w:rPr>
      </w:pPr>
    </w:p>
    <w:p w14:paraId="325A19A1" w14:textId="77777777" w:rsidR="00A02FFD" w:rsidRDefault="00A02FFD" w:rsidP="00872999">
      <w:pPr>
        <w:ind w:left="0"/>
        <w:rPr>
          <w:sz w:val="24"/>
          <w:szCs w:val="24"/>
          <w:lang w:bidi="ar-SA"/>
        </w:rPr>
      </w:pPr>
    </w:p>
    <w:p w14:paraId="4595F0FB" w14:textId="77777777" w:rsidR="00A02FFD" w:rsidRDefault="00A02FFD" w:rsidP="00872999">
      <w:pPr>
        <w:ind w:left="0"/>
        <w:rPr>
          <w:sz w:val="24"/>
          <w:szCs w:val="24"/>
          <w:lang w:bidi="ar-SA"/>
        </w:rPr>
      </w:pPr>
    </w:p>
    <w:p w14:paraId="244AAF91" w14:textId="77777777" w:rsidR="00A02FFD" w:rsidRDefault="00A02FFD" w:rsidP="00872999">
      <w:pPr>
        <w:ind w:left="0"/>
        <w:rPr>
          <w:sz w:val="24"/>
          <w:szCs w:val="24"/>
          <w:lang w:bidi="ar-SA"/>
        </w:rPr>
      </w:pPr>
    </w:p>
    <w:p w14:paraId="603E141B" w14:textId="77777777" w:rsidR="00A02FFD" w:rsidRDefault="00A02FFD" w:rsidP="00872999">
      <w:pPr>
        <w:ind w:left="0"/>
        <w:rPr>
          <w:sz w:val="24"/>
          <w:szCs w:val="24"/>
          <w:lang w:bidi="ar-SA"/>
        </w:rPr>
      </w:pPr>
    </w:p>
    <w:p w14:paraId="4896461F" w14:textId="77777777" w:rsidR="00A02FFD" w:rsidRDefault="00A02FFD" w:rsidP="00A02FFD">
      <w:pPr>
        <w:ind w:left="0"/>
        <w:rPr>
          <w:sz w:val="24"/>
          <w:szCs w:val="24"/>
          <w:lang w:bidi="ar-SA"/>
        </w:rPr>
      </w:pPr>
    </w:p>
    <w:p w14:paraId="480CE5D5" w14:textId="77777777" w:rsidR="00D863C4" w:rsidRDefault="00D863C4" w:rsidP="00A02FFD">
      <w:pPr>
        <w:ind w:left="0"/>
        <w:rPr>
          <w:sz w:val="24"/>
          <w:szCs w:val="24"/>
          <w:lang w:bidi="ar-SA"/>
        </w:rPr>
      </w:pPr>
    </w:p>
    <w:p w14:paraId="31D9FCAA" w14:textId="77777777" w:rsidR="00D863C4" w:rsidRDefault="00D863C4" w:rsidP="00A02FFD">
      <w:pPr>
        <w:ind w:left="0"/>
        <w:rPr>
          <w:sz w:val="24"/>
          <w:szCs w:val="24"/>
          <w:lang w:bidi="ar-SA"/>
        </w:rPr>
      </w:pPr>
    </w:p>
    <w:p w14:paraId="12BEC8E6" w14:textId="77777777" w:rsidR="00D863C4" w:rsidRDefault="00D863C4" w:rsidP="00A02FFD">
      <w:pPr>
        <w:ind w:left="0"/>
        <w:rPr>
          <w:sz w:val="24"/>
          <w:szCs w:val="24"/>
          <w:lang w:bidi="ar-SA"/>
        </w:rPr>
      </w:pPr>
    </w:p>
    <w:p w14:paraId="3C2DC971" w14:textId="77777777" w:rsidR="00D863C4" w:rsidRDefault="00D863C4" w:rsidP="00A02FFD">
      <w:pPr>
        <w:ind w:left="0"/>
        <w:rPr>
          <w:sz w:val="24"/>
          <w:szCs w:val="24"/>
          <w:lang w:bidi="ar-SA"/>
        </w:rPr>
      </w:pPr>
    </w:p>
    <w:p w14:paraId="4395BC22" w14:textId="77777777" w:rsidR="00D863C4" w:rsidRDefault="00D863C4" w:rsidP="00A02FFD">
      <w:pPr>
        <w:ind w:left="0"/>
        <w:rPr>
          <w:sz w:val="24"/>
          <w:szCs w:val="24"/>
          <w:lang w:bidi="ar-SA"/>
        </w:rPr>
      </w:pPr>
    </w:p>
    <w:p w14:paraId="625F3426" w14:textId="77777777" w:rsidR="00D863C4" w:rsidRDefault="00D863C4" w:rsidP="00A02FFD">
      <w:pPr>
        <w:ind w:left="0"/>
        <w:rPr>
          <w:sz w:val="24"/>
          <w:szCs w:val="24"/>
          <w:lang w:bidi="ar-SA"/>
        </w:rPr>
      </w:pPr>
    </w:p>
    <w:p w14:paraId="796080CD" w14:textId="77777777" w:rsidR="00D863C4" w:rsidRDefault="00D863C4" w:rsidP="00A02FFD">
      <w:pPr>
        <w:ind w:left="0"/>
        <w:rPr>
          <w:sz w:val="24"/>
          <w:szCs w:val="24"/>
          <w:lang w:bidi="ar-SA"/>
        </w:rPr>
      </w:pPr>
    </w:p>
    <w:p w14:paraId="063A2100" w14:textId="77777777" w:rsidR="00D863C4" w:rsidRDefault="00D863C4" w:rsidP="00A02FFD">
      <w:pPr>
        <w:ind w:left="0"/>
        <w:rPr>
          <w:sz w:val="24"/>
          <w:szCs w:val="24"/>
          <w:lang w:bidi="ar-SA"/>
        </w:rPr>
      </w:pPr>
    </w:p>
    <w:p w14:paraId="7F10BF75" w14:textId="77777777" w:rsidR="00D863C4" w:rsidRDefault="00D863C4" w:rsidP="00A02FFD">
      <w:pPr>
        <w:ind w:left="0"/>
        <w:rPr>
          <w:sz w:val="24"/>
          <w:szCs w:val="24"/>
          <w:lang w:bidi="ar-SA"/>
        </w:rPr>
      </w:pPr>
    </w:p>
    <w:p w14:paraId="408DF021" w14:textId="77777777" w:rsidR="00D863C4" w:rsidRDefault="00D863C4" w:rsidP="00A02FFD">
      <w:pPr>
        <w:ind w:left="0"/>
        <w:rPr>
          <w:sz w:val="24"/>
          <w:szCs w:val="24"/>
          <w:lang w:bidi="ar-SA"/>
        </w:rPr>
      </w:pPr>
    </w:p>
    <w:p w14:paraId="2041E8F3" w14:textId="77777777" w:rsidR="00D863C4" w:rsidRPr="007D17BF" w:rsidRDefault="00D863C4" w:rsidP="00A02FFD">
      <w:pPr>
        <w:ind w:left="0"/>
        <w:rPr>
          <w:sz w:val="24"/>
          <w:szCs w:val="24"/>
          <w:lang w:bidi="ar-SA"/>
        </w:rPr>
      </w:pPr>
    </w:p>
    <w:p w14:paraId="1B926648" w14:textId="77777777" w:rsidR="00A02FFD" w:rsidRDefault="00A02FFD" w:rsidP="00A02FFD">
      <w:pPr>
        <w:pStyle w:val="ListParagraph"/>
        <w:numPr>
          <w:ilvl w:val="0"/>
          <w:numId w:val="40"/>
        </w:numPr>
        <w:rPr>
          <w:sz w:val="24"/>
          <w:szCs w:val="24"/>
          <w:lang w:bidi="ar-SA"/>
        </w:rPr>
      </w:pPr>
      <w:r w:rsidRPr="00872999">
        <w:rPr>
          <w:sz w:val="24"/>
          <w:szCs w:val="24"/>
          <w:lang w:bidi="ar-SA"/>
        </w:rPr>
        <w:lastRenderedPageBreak/>
        <w:t>While hovering over the 3d model the cursor will change into a circle and snap along the mesh of the object.</w:t>
      </w:r>
    </w:p>
    <w:p w14:paraId="5A6A8DE1" w14:textId="77777777" w:rsidR="00A02FFD" w:rsidRPr="00872999" w:rsidRDefault="00A02FFD" w:rsidP="00A02FFD">
      <w:pPr>
        <w:pStyle w:val="ListParagraph"/>
        <w:rPr>
          <w:sz w:val="24"/>
          <w:szCs w:val="24"/>
          <w:lang w:bidi="ar-SA"/>
        </w:rPr>
      </w:pPr>
    </w:p>
    <w:p w14:paraId="44D1D3A5" w14:textId="77777777" w:rsidR="00A02FFD" w:rsidRDefault="00A02FFD" w:rsidP="00A02FFD">
      <w:pPr>
        <w:pStyle w:val="ListParagraph"/>
        <w:numPr>
          <w:ilvl w:val="0"/>
          <w:numId w:val="40"/>
        </w:numPr>
        <w:rPr>
          <w:sz w:val="24"/>
          <w:szCs w:val="24"/>
          <w:lang w:bidi="ar-SA"/>
        </w:rPr>
      </w:pPr>
      <w:r w:rsidRPr="00872999">
        <w:rPr>
          <w:sz w:val="24"/>
          <w:szCs w:val="24"/>
          <w:lang w:bidi="ar-SA"/>
        </w:rPr>
        <w:t xml:space="preserve">Left click a point on the model and drag </w:t>
      </w:r>
      <w:r>
        <w:rPr>
          <w:sz w:val="24"/>
          <w:szCs w:val="24"/>
          <w:lang w:bidi="ar-SA"/>
        </w:rPr>
        <w:t xml:space="preserve">to </w:t>
      </w:r>
      <w:r w:rsidRPr="00872999">
        <w:rPr>
          <w:sz w:val="24"/>
          <w:szCs w:val="24"/>
          <w:lang w:bidi="ar-SA"/>
        </w:rPr>
        <w:t xml:space="preserve">a correlating point </w:t>
      </w:r>
      <w:r>
        <w:rPr>
          <w:sz w:val="24"/>
          <w:szCs w:val="24"/>
          <w:lang w:bidi="ar-SA"/>
        </w:rPr>
        <w:t>on</w:t>
      </w:r>
      <w:r w:rsidRPr="00872999">
        <w:rPr>
          <w:sz w:val="24"/>
          <w:szCs w:val="24"/>
          <w:lang w:bidi="ar-SA"/>
        </w:rPr>
        <w:t xml:space="preserve"> the 3D Printed object.</w:t>
      </w:r>
    </w:p>
    <w:p w14:paraId="40B131CA" w14:textId="77777777" w:rsidR="00A02FFD" w:rsidRPr="00F03301" w:rsidRDefault="00A02FFD" w:rsidP="00A02FFD">
      <w:pPr>
        <w:ind w:left="0"/>
        <w:rPr>
          <w:sz w:val="24"/>
          <w:szCs w:val="24"/>
          <w:lang w:bidi="ar-SA"/>
        </w:rPr>
      </w:pPr>
    </w:p>
    <w:p w14:paraId="68CFEBD8" w14:textId="77777777" w:rsidR="00A02FFD" w:rsidRDefault="00A02FFD" w:rsidP="00A02FFD">
      <w:pPr>
        <w:pStyle w:val="ListParagraph"/>
        <w:numPr>
          <w:ilvl w:val="0"/>
          <w:numId w:val="40"/>
        </w:numPr>
        <w:rPr>
          <w:sz w:val="24"/>
          <w:szCs w:val="24"/>
          <w:lang w:bidi="ar-SA"/>
        </w:rPr>
      </w:pPr>
      <w:r>
        <w:rPr>
          <w:sz w:val="24"/>
          <w:szCs w:val="24"/>
          <w:lang w:bidi="ar-SA"/>
        </w:rPr>
        <w:t>Accuracy is key in this stage, match the white dot in the center as accurately as possible. Pick the points on the model you can easily recognize on the object. Working this way will help you minimize the margin of error.</w:t>
      </w:r>
    </w:p>
    <w:p w14:paraId="0B97B907" w14:textId="77777777" w:rsidR="00A02FFD" w:rsidRDefault="00A02FFD" w:rsidP="00A02FFD">
      <w:pPr>
        <w:rPr>
          <w:sz w:val="24"/>
          <w:szCs w:val="24"/>
          <w:lang w:bidi="ar-SA"/>
        </w:rPr>
      </w:pPr>
    </w:p>
    <w:p w14:paraId="56A2092C" w14:textId="77777777" w:rsidR="00A02FFD" w:rsidRPr="007D17BF" w:rsidRDefault="00A02FFD" w:rsidP="00A02FFD">
      <w:pPr>
        <w:pStyle w:val="ListParagraph"/>
        <w:numPr>
          <w:ilvl w:val="0"/>
          <w:numId w:val="40"/>
        </w:numPr>
        <w:rPr>
          <w:sz w:val="24"/>
          <w:szCs w:val="24"/>
          <w:lang w:bidi="ar-SA"/>
        </w:rPr>
      </w:pPr>
      <w:r>
        <w:rPr>
          <w:sz w:val="24"/>
          <w:szCs w:val="24"/>
          <w:lang w:bidi="ar-SA"/>
        </w:rPr>
        <w:t>Points can be edited, repositioned or deleted after placement by simply dragging the points to a different position or by clicking them and deleting them using backspace on the keyboard.</w:t>
      </w:r>
    </w:p>
    <w:p w14:paraId="2146CFB4" w14:textId="77777777" w:rsidR="00A02FFD" w:rsidRDefault="00A02FFD" w:rsidP="00A02FFD">
      <w:pPr>
        <w:pStyle w:val="ListParagraph"/>
        <w:rPr>
          <w:sz w:val="24"/>
          <w:szCs w:val="24"/>
          <w:lang w:bidi="ar-SA"/>
        </w:rPr>
      </w:pPr>
    </w:p>
    <w:p w14:paraId="349AE364" w14:textId="77777777" w:rsidR="00A02FFD" w:rsidRDefault="00A02FFD" w:rsidP="00A02FFD">
      <w:pPr>
        <w:pStyle w:val="ListParagraph"/>
        <w:numPr>
          <w:ilvl w:val="0"/>
          <w:numId w:val="40"/>
        </w:numPr>
        <w:rPr>
          <w:sz w:val="24"/>
          <w:szCs w:val="24"/>
          <w:lang w:bidi="ar-SA"/>
        </w:rPr>
      </w:pPr>
      <w:r>
        <w:rPr>
          <w:sz w:val="24"/>
          <w:szCs w:val="24"/>
          <w:lang w:bidi="ar-SA"/>
        </w:rPr>
        <w:t>After placing &amp;</w:t>
      </w:r>
      <w:r w:rsidR="00D227F3">
        <w:rPr>
          <w:sz w:val="24"/>
          <w:szCs w:val="24"/>
          <w:lang w:bidi="ar-SA"/>
        </w:rPr>
        <w:t xml:space="preserve"> </w:t>
      </w:r>
      <w:r>
        <w:rPr>
          <w:sz w:val="24"/>
          <w:szCs w:val="24"/>
          <w:lang w:bidi="ar-SA"/>
        </w:rPr>
        <w:t xml:space="preserve">matching 6 points </w:t>
      </w:r>
      <w:proofErr w:type="spellStart"/>
      <w:r>
        <w:rPr>
          <w:sz w:val="24"/>
          <w:szCs w:val="24"/>
          <w:lang w:bidi="ar-SA"/>
        </w:rPr>
        <w:t>Madmapper</w:t>
      </w:r>
      <w:proofErr w:type="spellEnd"/>
      <w:r w:rsidR="00D227F3">
        <w:rPr>
          <w:sz w:val="24"/>
          <w:szCs w:val="24"/>
          <w:lang w:bidi="ar-SA"/>
        </w:rPr>
        <w:t>,</w:t>
      </w:r>
      <w:r>
        <w:rPr>
          <w:sz w:val="24"/>
          <w:szCs w:val="24"/>
          <w:lang w:bidi="ar-SA"/>
        </w:rPr>
        <w:t xml:space="preserve"> will auto-wrap the printed object. If for some reason this procedure does not occur check the point’s accuracy in correlation to the objects points.</w:t>
      </w:r>
    </w:p>
    <w:p w14:paraId="3512333E" w14:textId="77777777" w:rsidR="00A02FFD" w:rsidRDefault="00A02FFD" w:rsidP="00A02FFD">
      <w:pPr>
        <w:pStyle w:val="ListParagraph"/>
        <w:rPr>
          <w:sz w:val="24"/>
          <w:szCs w:val="24"/>
          <w:lang w:bidi="ar-SA"/>
        </w:rPr>
      </w:pPr>
    </w:p>
    <w:p w14:paraId="1644A90B" w14:textId="77777777" w:rsidR="00A02FFD" w:rsidRDefault="00A02FFD" w:rsidP="00A02FFD">
      <w:pPr>
        <w:pStyle w:val="ListParagraph"/>
        <w:numPr>
          <w:ilvl w:val="0"/>
          <w:numId w:val="40"/>
        </w:numPr>
        <w:rPr>
          <w:sz w:val="24"/>
          <w:szCs w:val="24"/>
          <w:lang w:bidi="ar-SA"/>
        </w:rPr>
      </w:pPr>
      <w:r>
        <w:rPr>
          <w:sz w:val="24"/>
          <w:szCs w:val="24"/>
          <w:lang w:bidi="ar-SA"/>
        </w:rPr>
        <w:t xml:space="preserve">Most projections will need more than 6 points to accurately </w:t>
      </w:r>
      <w:r w:rsidR="00D227F3">
        <w:rPr>
          <w:sz w:val="24"/>
          <w:szCs w:val="24"/>
          <w:lang w:bidi="ar-SA"/>
        </w:rPr>
        <w:t>wrap</w:t>
      </w:r>
      <w:r>
        <w:rPr>
          <w:sz w:val="24"/>
          <w:szCs w:val="24"/>
          <w:lang w:bidi="ar-SA"/>
        </w:rPr>
        <w:t xml:space="preserve"> an object. You can continue match</w:t>
      </w:r>
      <w:r w:rsidR="00D227F3">
        <w:rPr>
          <w:sz w:val="24"/>
          <w:szCs w:val="24"/>
          <w:lang w:bidi="ar-SA"/>
        </w:rPr>
        <w:t>ing</w:t>
      </w:r>
      <w:r>
        <w:rPr>
          <w:sz w:val="24"/>
          <w:szCs w:val="24"/>
          <w:lang w:bidi="ar-SA"/>
        </w:rPr>
        <w:t xml:space="preserve"> different points after the initial auto-wrapping process</w:t>
      </w:r>
      <w:r w:rsidR="00D227F3">
        <w:rPr>
          <w:sz w:val="24"/>
          <w:szCs w:val="24"/>
          <w:lang w:bidi="ar-SA"/>
        </w:rPr>
        <w:t xml:space="preserve"> </w:t>
      </w:r>
      <w:r>
        <w:rPr>
          <w:sz w:val="24"/>
          <w:szCs w:val="24"/>
          <w:lang w:bidi="ar-SA"/>
        </w:rPr>
        <w:t>to fine tune your projection mapping.</w:t>
      </w:r>
    </w:p>
    <w:p w14:paraId="6315C477" w14:textId="77777777" w:rsidR="00A02FFD" w:rsidRPr="00D07248" w:rsidRDefault="00A02FFD" w:rsidP="00A02FFD">
      <w:pPr>
        <w:pStyle w:val="ListParagraph"/>
        <w:rPr>
          <w:sz w:val="24"/>
          <w:szCs w:val="24"/>
          <w:lang w:bidi="ar-SA"/>
        </w:rPr>
      </w:pPr>
    </w:p>
    <w:p w14:paraId="551EEF48" w14:textId="77777777" w:rsidR="00A02FFD" w:rsidRPr="00893D4A" w:rsidRDefault="00A02FFD" w:rsidP="00893D4A">
      <w:pPr>
        <w:pStyle w:val="ListParagraph"/>
        <w:numPr>
          <w:ilvl w:val="0"/>
          <w:numId w:val="40"/>
        </w:numPr>
        <w:rPr>
          <w:sz w:val="24"/>
          <w:szCs w:val="24"/>
          <w:lang w:bidi="ar-SA"/>
        </w:rPr>
      </w:pPr>
      <w:r>
        <w:rPr>
          <w:sz w:val="24"/>
          <w:szCs w:val="24"/>
          <w:lang w:bidi="ar-SA"/>
        </w:rPr>
        <w:t>When you are satisfied with the results click on “</w:t>
      </w:r>
      <w:r w:rsidRPr="00D227F3">
        <w:rPr>
          <w:b/>
          <w:bCs/>
          <w:sz w:val="24"/>
          <w:szCs w:val="24"/>
          <w:lang w:bidi="ar-SA"/>
        </w:rPr>
        <w:t>Fix Position</w:t>
      </w:r>
      <w:r>
        <w:rPr>
          <w:sz w:val="24"/>
          <w:szCs w:val="24"/>
          <w:lang w:bidi="ar-SA"/>
        </w:rPr>
        <w:t xml:space="preserve">” button in the calibrate menu. You can always edit </w:t>
      </w:r>
      <w:r w:rsidR="00D227F3">
        <w:rPr>
          <w:sz w:val="24"/>
          <w:szCs w:val="24"/>
          <w:lang w:bidi="ar-SA"/>
        </w:rPr>
        <w:t>your calibration</w:t>
      </w:r>
      <w:r>
        <w:rPr>
          <w:sz w:val="24"/>
          <w:szCs w:val="24"/>
          <w:lang w:bidi="ar-SA"/>
        </w:rPr>
        <w:t xml:space="preserve"> by clicking </w:t>
      </w:r>
      <w:r w:rsidRPr="00D227F3">
        <w:rPr>
          <w:b/>
          <w:bCs/>
          <w:sz w:val="24"/>
          <w:szCs w:val="24"/>
          <w:lang w:bidi="ar-SA"/>
        </w:rPr>
        <w:t>edit calibration</w:t>
      </w:r>
      <w:r>
        <w:rPr>
          <w:sz w:val="24"/>
          <w:szCs w:val="24"/>
          <w:lang w:bidi="ar-SA"/>
        </w:rPr>
        <w:t>.</w:t>
      </w:r>
      <w:r w:rsidRPr="00893D4A">
        <w:rPr>
          <w:sz w:val="24"/>
          <w:szCs w:val="24"/>
          <w:lang w:bidi="ar-SA"/>
        </w:rPr>
        <w:t xml:space="preserve"> </w:t>
      </w:r>
    </w:p>
    <w:p w14:paraId="1ECE8622" w14:textId="77777777" w:rsidR="00A02FFD" w:rsidRPr="00BA373A" w:rsidRDefault="00A02FFD" w:rsidP="00A02FFD">
      <w:pPr>
        <w:pStyle w:val="ListParagraph"/>
        <w:rPr>
          <w:sz w:val="24"/>
          <w:szCs w:val="24"/>
          <w:lang w:bidi="ar-SA"/>
        </w:rPr>
      </w:pPr>
    </w:p>
    <w:p w14:paraId="73FC8C2F" w14:textId="77777777" w:rsidR="00A02FFD" w:rsidRPr="00D07248" w:rsidRDefault="00A02FFD" w:rsidP="00A02FFD">
      <w:pPr>
        <w:pStyle w:val="ListParagraph"/>
        <w:numPr>
          <w:ilvl w:val="0"/>
          <w:numId w:val="40"/>
        </w:numPr>
        <w:rPr>
          <w:sz w:val="24"/>
          <w:szCs w:val="24"/>
          <w:lang w:bidi="ar-SA"/>
        </w:rPr>
      </w:pPr>
      <w:r>
        <w:rPr>
          <w:sz w:val="24"/>
          <w:szCs w:val="24"/>
          <w:lang w:bidi="ar-SA"/>
        </w:rPr>
        <w:t xml:space="preserve">Save your project in the top menu clicking File&gt; </w:t>
      </w:r>
      <w:r w:rsidRPr="00D227F3">
        <w:rPr>
          <w:b/>
          <w:bCs/>
          <w:sz w:val="24"/>
          <w:szCs w:val="24"/>
          <w:lang w:bidi="ar-SA"/>
        </w:rPr>
        <w:t>Save Project as</w:t>
      </w:r>
      <w:r>
        <w:rPr>
          <w:sz w:val="24"/>
          <w:szCs w:val="24"/>
          <w:lang w:bidi="ar-SA"/>
        </w:rPr>
        <w:t>.</w:t>
      </w:r>
    </w:p>
    <w:p w14:paraId="3A9ACC01" w14:textId="77777777" w:rsidR="00A02FFD" w:rsidRDefault="00A02FFD" w:rsidP="00872999">
      <w:pPr>
        <w:ind w:left="0"/>
        <w:rPr>
          <w:sz w:val="24"/>
          <w:szCs w:val="24"/>
          <w:lang w:bidi="ar-SA"/>
        </w:rPr>
      </w:pPr>
    </w:p>
    <w:p w14:paraId="5F910F9D" w14:textId="77777777" w:rsidR="00A02FFD" w:rsidRDefault="00A02FFD" w:rsidP="00872999">
      <w:pPr>
        <w:ind w:left="0"/>
        <w:rPr>
          <w:sz w:val="24"/>
          <w:szCs w:val="24"/>
          <w:lang w:bidi="ar-SA"/>
        </w:rPr>
      </w:pPr>
    </w:p>
    <w:p w14:paraId="5B10DE4A" w14:textId="77777777" w:rsidR="00A02FFD" w:rsidRDefault="00A02FFD" w:rsidP="00872999">
      <w:pPr>
        <w:ind w:left="0"/>
        <w:rPr>
          <w:sz w:val="24"/>
          <w:szCs w:val="24"/>
          <w:lang w:bidi="ar-SA"/>
        </w:rPr>
      </w:pPr>
    </w:p>
    <w:p w14:paraId="312C9812" w14:textId="77777777" w:rsidR="00A02FFD" w:rsidRDefault="00A02FFD" w:rsidP="00872999">
      <w:pPr>
        <w:ind w:left="0"/>
        <w:rPr>
          <w:sz w:val="24"/>
          <w:szCs w:val="24"/>
          <w:lang w:bidi="ar-SA"/>
        </w:rPr>
      </w:pPr>
    </w:p>
    <w:p w14:paraId="16D2C68E" w14:textId="77777777" w:rsidR="00E438A9" w:rsidRDefault="00A02FFD" w:rsidP="008204F3">
      <w:pPr>
        <w:ind w:left="0"/>
        <w:rPr>
          <w:sz w:val="30"/>
          <w:szCs w:val="30"/>
          <w:lang w:bidi="ar-SA"/>
        </w:rPr>
      </w:pPr>
      <w:r w:rsidRPr="008204F3">
        <w:rPr>
          <w:b/>
          <w:bCs/>
          <w:color w:val="FF6699"/>
          <w:sz w:val="30"/>
          <w:szCs w:val="30"/>
          <w:lang w:bidi="ar-SA"/>
        </w:rPr>
        <w:lastRenderedPageBreak/>
        <w:t xml:space="preserve">Step </w:t>
      </w:r>
      <w:r w:rsidR="008204F3">
        <w:rPr>
          <w:b/>
          <w:bCs/>
          <w:color w:val="FF6699"/>
          <w:sz w:val="30"/>
          <w:szCs w:val="30"/>
          <w:lang w:bidi="ar-SA"/>
        </w:rPr>
        <w:t>8</w:t>
      </w:r>
      <w:r w:rsidRPr="008204F3">
        <w:rPr>
          <w:b/>
          <w:bCs/>
          <w:color w:val="FF6699"/>
          <w:sz w:val="30"/>
          <w:szCs w:val="30"/>
          <w:lang w:bidi="ar-SA"/>
        </w:rPr>
        <w:t xml:space="preserve">:  </w:t>
      </w:r>
      <w:r w:rsidR="00893D4A">
        <w:rPr>
          <w:sz w:val="30"/>
          <w:szCs w:val="30"/>
          <w:lang w:bidi="ar-SA"/>
        </w:rPr>
        <w:t>Applying the video texture &amp; adding effects</w:t>
      </w:r>
    </w:p>
    <w:p w14:paraId="2F17EB29" w14:textId="77777777" w:rsidR="00B30652" w:rsidRPr="00B30652" w:rsidRDefault="00B30652" w:rsidP="00B30652">
      <w:pPr>
        <w:ind w:left="0"/>
        <w:rPr>
          <w:sz w:val="30"/>
          <w:szCs w:val="30"/>
          <w:lang w:bidi="ar-SA"/>
        </w:rPr>
      </w:pPr>
    </w:p>
    <w:p w14:paraId="43A558DD" w14:textId="77777777" w:rsidR="00E438A9" w:rsidRDefault="00E438A9" w:rsidP="00E438A9">
      <w:pPr>
        <w:pStyle w:val="ListParagraph"/>
        <w:numPr>
          <w:ilvl w:val="0"/>
          <w:numId w:val="41"/>
        </w:numPr>
        <w:rPr>
          <w:sz w:val="24"/>
          <w:szCs w:val="24"/>
          <w:lang w:bidi="ar-SA"/>
        </w:rPr>
      </w:pPr>
      <w:r w:rsidRPr="00E438A9">
        <w:rPr>
          <w:sz w:val="24"/>
          <w:szCs w:val="24"/>
          <w:lang w:bidi="ar-SA"/>
        </w:rPr>
        <w:t>Turn the video texture on by clicking the “</w:t>
      </w:r>
      <w:r w:rsidRPr="006C4E76">
        <w:rPr>
          <w:b/>
          <w:bCs/>
          <w:sz w:val="24"/>
          <w:szCs w:val="24"/>
          <w:lang w:bidi="ar-SA"/>
        </w:rPr>
        <w:t>Textured</w:t>
      </w:r>
      <w:r w:rsidRPr="00E438A9">
        <w:rPr>
          <w:sz w:val="24"/>
          <w:szCs w:val="24"/>
          <w:lang w:bidi="ar-SA"/>
        </w:rPr>
        <w:t>” button on the menu on the bottom left side of the screen</w:t>
      </w:r>
      <w:r>
        <w:rPr>
          <w:sz w:val="24"/>
          <w:szCs w:val="24"/>
          <w:lang w:bidi="ar-SA"/>
        </w:rPr>
        <w:t>.</w:t>
      </w:r>
    </w:p>
    <w:p w14:paraId="394EEF60" w14:textId="77777777" w:rsidR="00E438A9" w:rsidRDefault="00E438A9" w:rsidP="00E438A9">
      <w:pPr>
        <w:pStyle w:val="ListParagraph"/>
        <w:rPr>
          <w:sz w:val="24"/>
          <w:szCs w:val="24"/>
          <w:lang w:bidi="ar-SA"/>
        </w:rPr>
      </w:pPr>
    </w:p>
    <w:p w14:paraId="24420E98" w14:textId="77777777" w:rsidR="00E438A9" w:rsidRDefault="00E438A9" w:rsidP="00E438A9">
      <w:pPr>
        <w:pStyle w:val="ListParagraph"/>
        <w:numPr>
          <w:ilvl w:val="0"/>
          <w:numId w:val="41"/>
        </w:numPr>
        <w:rPr>
          <w:sz w:val="24"/>
          <w:szCs w:val="24"/>
          <w:lang w:bidi="ar-SA"/>
        </w:rPr>
      </w:pPr>
      <w:r>
        <w:rPr>
          <w:sz w:val="24"/>
          <w:szCs w:val="24"/>
          <w:lang w:bidi="ar-SA"/>
        </w:rPr>
        <w:t xml:space="preserve">On the </w:t>
      </w:r>
      <w:r w:rsidR="00D33BDD">
        <w:rPr>
          <w:sz w:val="24"/>
          <w:szCs w:val="24"/>
          <w:lang w:bidi="ar-SA"/>
        </w:rPr>
        <w:t>bottom</w:t>
      </w:r>
      <w:r>
        <w:rPr>
          <w:sz w:val="24"/>
          <w:szCs w:val="24"/>
          <w:lang w:bidi="ar-SA"/>
        </w:rPr>
        <w:t xml:space="preserve"> left menu</w:t>
      </w:r>
      <w:r w:rsidR="00D33BDD">
        <w:rPr>
          <w:sz w:val="24"/>
          <w:szCs w:val="24"/>
          <w:lang w:bidi="ar-SA"/>
        </w:rPr>
        <w:t>,</w:t>
      </w:r>
      <w:r>
        <w:rPr>
          <w:sz w:val="24"/>
          <w:szCs w:val="24"/>
          <w:lang w:bidi="ar-SA"/>
        </w:rPr>
        <w:t xml:space="preserve"> there are a few built in effects that can help refine the overall look of your display. Activate the different effects by clicking their buttons and turning them on. Set the </w:t>
      </w:r>
      <w:r w:rsidR="00D33BDD">
        <w:rPr>
          <w:sz w:val="24"/>
          <w:szCs w:val="24"/>
          <w:lang w:bidi="ar-SA"/>
        </w:rPr>
        <w:t>param</w:t>
      </w:r>
      <w:r>
        <w:rPr>
          <w:sz w:val="24"/>
          <w:szCs w:val="24"/>
          <w:lang w:bidi="ar-SA"/>
        </w:rPr>
        <w:t>eters to your liking.</w:t>
      </w:r>
    </w:p>
    <w:p w14:paraId="15369318" w14:textId="77777777" w:rsidR="00E438A9" w:rsidRPr="00E438A9" w:rsidRDefault="00E438A9" w:rsidP="00E438A9">
      <w:pPr>
        <w:pStyle w:val="ListParagraph"/>
        <w:rPr>
          <w:sz w:val="24"/>
          <w:szCs w:val="24"/>
          <w:lang w:bidi="ar-SA"/>
        </w:rPr>
      </w:pPr>
    </w:p>
    <w:p w14:paraId="69B5CA32" w14:textId="77777777" w:rsidR="00E438A9" w:rsidRDefault="00D863C4" w:rsidP="00E438A9">
      <w:pPr>
        <w:pStyle w:val="ListParagraph"/>
        <w:numPr>
          <w:ilvl w:val="0"/>
          <w:numId w:val="41"/>
        </w:numPr>
        <w:rPr>
          <w:sz w:val="24"/>
          <w:szCs w:val="24"/>
          <w:lang w:bidi="ar-SA"/>
        </w:rPr>
      </w:pPr>
      <w:r w:rsidRPr="008204F3">
        <w:rPr>
          <w:noProof/>
          <w:color w:val="FF6699"/>
          <w:sz w:val="24"/>
          <w:szCs w:val="24"/>
        </w:rPr>
        <w:drawing>
          <wp:anchor distT="0" distB="0" distL="114300" distR="114300" simplePos="0" relativeHeight="251673600" behindDoc="1" locked="0" layoutInCell="1" allowOverlap="1" wp14:anchorId="0B755A1F" wp14:editId="300F2138">
            <wp:simplePos x="0" y="0"/>
            <wp:positionH relativeFrom="margin">
              <wp:align>center</wp:align>
            </wp:positionH>
            <wp:positionV relativeFrom="paragraph">
              <wp:posOffset>770890</wp:posOffset>
            </wp:positionV>
            <wp:extent cx="7039610" cy="3959225"/>
            <wp:effectExtent l="0" t="0" r="889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39610" cy="3959225"/>
                    </a:xfrm>
                    <a:prstGeom prst="rect">
                      <a:avLst/>
                    </a:prstGeom>
                  </pic:spPr>
                </pic:pic>
              </a:graphicData>
            </a:graphic>
            <wp14:sizeRelH relativeFrom="page">
              <wp14:pctWidth>0</wp14:pctWidth>
            </wp14:sizeRelH>
            <wp14:sizeRelV relativeFrom="page">
              <wp14:pctHeight>0</wp14:pctHeight>
            </wp14:sizeRelV>
          </wp:anchor>
        </w:drawing>
      </w:r>
      <w:r w:rsidR="00E438A9">
        <w:rPr>
          <w:sz w:val="24"/>
          <w:szCs w:val="24"/>
          <w:lang w:bidi="ar-SA"/>
        </w:rPr>
        <w:t xml:space="preserve">It is recommended to work in wireframe mode while setting calibration. This is the reason that solid &amp; wireframe modes are the default when loading a 3D model. </w:t>
      </w:r>
    </w:p>
    <w:p w14:paraId="7E1ACF21" w14:textId="77777777" w:rsidR="00E438A9" w:rsidRPr="00E438A9" w:rsidRDefault="00E438A9" w:rsidP="00E438A9">
      <w:pPr>
        <w:pStyle w:val="ListParagraph"/>
        <w:rPr>
          <w:sz w:val="24"/>
          <w:szCs w:val="24"/>
          <w:lang w:bidi="ar-SA"/>
        </w:rPr>
      </w:pPr>
    </w:p>
    <w:p w14:paraId="65892590" w14:textId="77777777" w:rsidR="00E438A9" w:rsidRDefault="00E438A9" w:rsidP="009769B2">
      <w:pPr>
        <w:pStyle w:val="ListParagraph"/>
        <w:numPr>
          <w:ilvl w:val="0"/>
          <w:numId w:val="41"/>
        </w:numPr>
        <w:rPr>
          <w:sz w:val="24"/>
          <w:szCs w:val="24"/>
          <w:lang w:bidi="ar-SA"/>
        </w:rPr>
      </w:pPr>
      <w:r>
        <w:rPr>
          <w:sz w:val="24"/>
          <w:szCs w:val="24"/>
          <w:lang w:bidi="ar-SA"/>
        </w:rPr>
        <w:lastRenderedPageBreak/>
        <w:t xml:space="preserve">Adjusting the lighting can help give extra depth or </w:t>
      </w:r>
      <w:r w:rsidR="009769B2">
        <w:rPr>
          <w:sz w:val="24"/>
          <w:szCs w:val="24"/>
          <w:lang w:bidi="ar-SA"/>
        </w:rPr>
        <w:t xml:space="preserve">a </w:t>
      </w:r>
      <w:r>
        <w:rPr>
          <w:sz w:val="24"/>
          <w:szCs w:val="24"/>
          <w:lang w:bidi="ar-SA"/>
        </w:rPr>
        <w:t xml:space="preserve">create dramatic </w:t>
      </w:r>
      <w:proofErr w:type="spellStart"/>
      <w:r w:rsidR="00D33BDD">
        <w:rPr>
          <w:sz w:val="24"/>
          <w:szCs w:val="24"/>
          <w:lang w:bidi="ar-SA"/>
        </w:rPr>
        <w:t>flare</w:t>
      </w:r>
      <w:proofErr w:type="spellEnd"/>
      <w:r w:rsidR="00D33BDD">
        <w:rPr>
          <w:sz w:val="24"/>
          <w:szCs w:val="24"/>
          <w:lang w:bidi="ar-SA"/>
        </w:rPr>
        <w:t xml:space="preserve"> to your lighting project</w:t>
      </w:r>
    </w:p>
    <w:p w14:paraId="5972F9D3" w14:textId="77777777" w:rsidR="00E438A9" w:rsidRDefault="00E438A9" w:rsidP="00E438A9">
      <w:pPr>
        <w:pStyle w:val="ListParagraph"/>
        <w:rPr>
          <w:sz w:val="24"/>
          <w:szCs w:val="24"/>
          <w:lang w:bidi="ar-SA"/>
        </w:rPr>
      </w:pPr>
    </w:p>
    <w:p w14:paraId="2AE6FECD" w14:textId="06DDD9B5" w:rsidR="009769B2" w:rsidRPr="00D33BDD" w:rsidRDefault="009769B2" w:rsidP="00D33BDD">
      <w:pPr>
        <w:pStyle w:val="IntenseQuote"/>
        <w:rPr>
          <w:lang w:bidi="ar-SA"/>
        </w:rPr>
      </w:pPr>
      <w:r w:rsidRPr="00D33BDD">
        <w:rPr>
          <w:b/>
          <w:bCs/>
          <w:color w:val="C00000"/>
          <w:lang w:bidi="ar-SA"/>
        </w:rPr>
        <w:t>Good to know:</w:t>
      </w:r>
      <w:r w:rsidRPr="00D33BDD">
        <w:rPr>
          <w:color w:val="C00000"/>
          <w:lang w:bidi="ar-SA"/>
        </w:rPr>
        <w:t xml:space="preserve"> </w:t>
      </w:r>
      <w:r w:rsidRPr="00D33BDD">
        <w:rPr>
          <w:lang w:bidi="ar-SA"/>
        </w:rPr>
        <w:t>At the bottom of the menu there is a button “</w:t>
      </w:r>
      <w:r w:rsidRPr="00D33BDD">
        <w:rPr>
          <w:b/>
          <w:bCs/>
          <w:lang w:bidi="ar-SA"/>
        </w:rPr>
        <w:t>create lines from visible edges</w:t>
      </w:r>
      <w:r w:rsidRPr="00D33BDD">
        <w:rPr>
          <w:lang w:bidi="ar-SA"/>
        </w:rPr>
        <w:t xml:space="preserve">”. This effect will create a line animation effect from </w:t>
      </w:r>
      <w:r w:rsidR="00D33BDD">
        <w:rPr>
          <w:lang w:bidi="ar-SA"/>
        </w:rPr>
        <w:t>the</w:t>
      </w:r>
      <w:r w:rsidRPr="00D33BDD">
        <w:rPr>
          <w:lang w:bidi="ar-SA"/>
        </w:rPr>
        <w:t xml:space="preserve"> mesh edges. This effect is meant to be used </w:t>
      </w:r>
      <w:r w:rsidRPr="00D33BDD">
        <w:rPr>
          <w:b/>
          <w:bCs/>
          <w:lang w:bidi="ar-SA"/>
        </w:rPr>
        <w:t xml:space="preserve">only with low </w:t>
      </w:r>
      <w:del w:id="77" w:author="Elad Toister" w:date="2018-07-22T09:24:00Z">
        <w:r w:rsidRPr="00D33BDD" w:rsidDel="00F26F68">
          <w:rPr>
            <w:b/>
            <w:bCs/>
            <w:lang w:bidi="ar-SA"/>
          </w:rPr>
          <w:delText>poly</w:delText>
        </w:r>
      </w:del>
      <w:ins w:id="78" w:author="Elad Toister" w:date="2018-07-22T09:24:00Z">
        <w:r w:rsidR="00F26F68">
          <w:rPr>
            <w:b/>
            <w:bCs/>
            <w:lang w:bidi="ar-SA"/>
          </w:rPr>
          <w:t>polygon</w:t>
        </w:r>
      </w:ins>
      <w:r w:rsidRPr="00D33BDD">
        <w:rPr>
          <w:b/>
          <w:bCs/>
          <w:lang w:bidi="ar-SA"/>
        </w:rPr>
        <w:t xml:space="preserve"> models</w:t>
      </w:r>
      <w:r w:rsidRPr="00D33BDD">
        <w:rPr>
          <w:lang w:bidi="ar-SA"/>
        </w:rPr>
        <w:t xml:space="preserve"> and tends to cause </w:t>
      </w:r>
      <w:proofErr w:type="spellStart"/>
      <w:r w:rsidRPr="00D33BDD">
        <w:rPr>
          <w:lang w:bidi="ar-SA"/>
        </w:rPr>
        <w:t>madmapper</w:t>
      </w:r>
      <w:proofErr w:type="spellEnd"/>
      <w:r w:rsidRPr="00D33BDD">
        <w:rPr>
          <w:lang w:bidi="ar-SA"/>
        </w:rPr>
        <w:t xml:space="preserve"> to crash when using higher </w:t>
      </w:r>
      <w:del w:id="79" w:author="Elad Toister" w:date="2018-07-22T09:24:00Z">
        <w:r w:rsidRPr="00D33BDD" w:rsidDel="00F26F68">
          <w:rPr>
            <w:lang w:bidi="ar-SA"/>
          </w:rPr>
          <w:delText>poly</w:delText>
        </w:r>
      </w:del>
      <w:ins w:id="80" w:author="Elad Toister" w:date="2018-07-22T09:24:00Z">
        <w:r w:rsidR="00F26F68">
          <w:rPr>
            <w:lang w:bidi="ar-SA"/>
          </w:rPr>
          <w:t>polygon</w:t>
        </w:r>
      </w:ins>
      <w:r w:rsidRPr="00D33BDD">
        <w:rPr>
          <w:lang w:bidi="ar-SA"/>
        </w:rPr>
        <w:t xml:space="preserve"> models. It is wise to save your project before attempting to apply this effect.</w:t>
      </w:r>
    </w:p>
    <w:p w14:paraId="7AC9CE91" w14:textId="77777777" w:rsidR="00E438A9" w:rsidRDefault="00E438A9" w:rsidP="00E438A9">
      <w:pPr>
        <w:ind w:left="0"/>
        <w:rPr>
          <w:sz w:val="24"/>
          <w:szCs w:val="24"/>
          <w:lang w:bidi="ar-SA"/>
        </w:rPr>
      </w:pPr>
    </w:p>
    <w:p w14:paraId="2B06978C" w14:textId="77777777" w:rsidR="00D863C4" w:rsidDel="00BF3222" w:rsidRDefault="00D863C4" w:rsidP="00E232B7">
      <w:pPr>
        <w:ind w:left="0"/>
        <w:rPr>
          <w:del w:id="81" w:author="Sharon Rothschild" w:date="2018-07-22T08:42:00Z"/>
          <w:sz w:val="24"/>
          <w:szCs w:val="24"/>
          <w:lang w:bidi="ar-SA"/>
        </w:rPr>
      </w:pPr>
    </w:p>
    <w:p w14:paraId="36F0ADE7" w14:textId="62C816F3" w:rsidR="00D863C4" w:rsidDel="00BF3222" w:rsidRDefault="00D863C4" w:rsidP="00E232B7">
      <w:pPr>
        <w:ind w:left="0"/>
        <w:rPr>
          <w:del w:id="82" w:author="Sharon Rothschild" w:date="2018-07-22T08:42:00Z"/>
          <w:sz w:val="24"/>
          <w:szCs w:val="24"/>
          <w:lang w:bidi="ar-SA"/>
        </w:rPr>
      </w:pPr>
    </w:p>
    <w:p w14:paraId="4A4C3ACD" w14:textId="77777777" w:rsidR="00D863C4" w:rsidRDefault="00D863C4" w:rsidP="00E232B7">
      <w:pPr>
        <w:ind w:left="0"/>
        <w:rPr>
          <w:sz w:val="24"/>
          <w:szCs w:val="24"/>
          <w:lang w:bidi="ar-SA"/>
        </w:rPr>
      </w:pPr>
    </w:p>
    <w:p w14:paraId="6978BA0A" w14:textId="77777777" w:rsidR="00D863C4" w:rsidRDefault="00D863C4" w:rsidP="00E232B7">
      <w:pPr>
        <w:ind w:left="0"/>
        <w:rPr>
          <w:sz w:val="24"/>
          <w:szCs w:val="24"/>
          <w:lang w:bidi="ar-SA"/>
        </w:rPr>
      </w:pPr>
    </w:p>
    <w:p w14:paraId="5785FD3B" w14:textId="77777777" w:rsidR="00D863C4" w:rsidRDefault="00D863C4" w:rsidP="00E232B7">
      <w:pPr>
        <w:ind w:left="0"/>
        <w:rPr>
          <w:sz w:val="24"/>
          <w:szCs w:val="24"/>
          <w:lang w:bidi="ar-SA"/>
        </w:rPr>
      </w:pPr>
    </w:p>
    <w:p w14:paraId="4A5093FA" w14:textId="77777777" w:rsidR="00D863C4" w:rsidRDefault="00D863C4" w:rsidP="00E232B7">
      <w:pPr>
        <w:ind w:left="0"/>
        <w:rPr>
          <w:sz w:val="24"/>
          <w:szCs w:val="24"/>
          <w:lang w:bidi="ar-SA"/>
        </w:rPr>
      </w:pPr>
    </w:p>
    <w:p w14:paraId="1049CBF8" w14:textId="77777777" w:rsidR="00D863C4" w:rsidRDefault="00D863C4" w:rsidP="00E232B7">
      <w:pPr>
        <w:ind w:left="0"/>
        <w:rPr>
          <w:sz w:val="24"/>
          <w:szCs w:val="24"/>
          <w:lang w:bidi="ar-SA"/>
        </w:rPr>
      </w:pPr>
    </w:p>
    <w:p w14:paraId="7A229D04" w14:textId="77777777" w:rsidR="00D863C4" w:rsidRDefault="00D863C4" w:rsidP="00E232B7">
      <w:pPr>
        <w:ind w:left="0"/>
        <w:rPr>
          <w:sz w:val="24"/>
          <w:szCs w:val="24"/>
          <w:lang w:bidi="ar-SA"/>
        </w:rPr>
      </w:pPr>
    </w:p>
    <w:p w14:paraId="1CEE9DF0" w14:textId="77777777" w:rsidR="00D863C4" w:rsidRDefault="00D863C4" w:rsidP="00E232B7">
      <w:pPr>
        <w:ind w:left="0"/>
        <w:rPr>
          <w:sz w:val="24"/>
          <w:szCs w:val="24"/>
          <w:lang w:bidi="ar-SA"/>
        </w:rPr>
      </w:pPr>
    </w:p>
    <w:p w14:paraId="092DC0DB" w14:textId="77777777" w:rsidR="00D863C4" w:rsidRDefault="00D863C4" w:rsidP="00E232B7">
      <w:pPr>
        <w:ind w:left="0"/>
        <w:rPr>
          <w:sz w:val="24"/>
          <w:szCs w:val="24"/>
          <w:lang w:bidi="ar-SA"/>
        </w:rPr>
      </w:pPr>
    </w:p>
    <w:p w14:paraId="3B4C3BAB" w14:textId="77777777" w:rsidR="00D863C4" w:rsidRDefault="00D863C4" w:rsidP="00E232B7">
      <w:pPr>
        <w:ind w:left="0"/>
        <w:rPr>
          <w:sz w:val="24"/>
          <w:szCs w:val="24"/>
          <w:lang w:bidi="ar-SA"/>
        </w:rPr>
      </w:pPr>
    </w:p>
    <w:p w14:paraId="7699EC1B" w14:textId="77777777" w:rsidR="00D863C4" w:rsidRDefault="00D863C4" w:rsidP="00E232B7">
      <w:pPr>
        <w:ind w:left="0"/>
        <w:rPr>
          <w:sz w:val="24"/>
          <w:szCs w:val="24"/>
          <w:lang w:bidi="ar-SA"/>
        </w:rPr>
      </w:pPr>
    </w:p>
    <w:p w14:paraId="0A03B19C" w14:textId="77777777" w:rsidR="00D863C4" w:rsidRDefault="00D863C4" w:rsidP="00E232B7">
      <w:pPr>
        <w:ind w:left="0"/>
        <w:rPr>
          <w:sz w:val="24"/>
          <w:szCs w:val="24"/>
          <w:lang w:bidi="ar-SA"/>
        </w:rPr>
      </w:pPr>
    </w:p>
    <w:p w14:paraId="4AC1736E" w14:textId="77777777" w:rsidR="00D863C4" w:rsidRDefault="00D863C4" w:rsidP="00E232B7">
      <w:pPr>
        <w:ind w:left="0"/>
        <w:rPr>
          <w:sz w:val="24"/>
          <w:szCs w:val="24"/>
          <w:lang w:bidi="ar-SA"/>
        </w:rPr>
      </w:pPr>
    </w:p>
    <w:p w14:paraId="7A7620EB" w14:textId="77777777" w:rsidR="00D863C4" w:rsidRDefault="00D863C4" w:rsidP="00E232B7">
      <w:pPr>
        <w:ind w:left="0"/>
        <w:rPr>
          <w:sz w:val="24"/>
          <w:szCs w:val="24"/>
          <w:lang w:bidi="ar-SA"/>
        </w:rPr>
      </w:pPr>
    </w:p>
    <w:p w14:paraId="20D9CF09" w14:textId="77777777" w:rsidR="00D863C4" w:rsidRDefault="00D863C4" w:rsidP="00E232B7">
      <w:pPr>
        <w:ind w:left="0"/>
        <w:rPr>
          <w:sz w:val="24"/>
          <w:szCs w:val="24"/>
          <w:lang w:bidi="ar-SA"/>
        </w:rPr>
      </w:pPr>
    </w:p>
    <w:p w14:paraId="5EE842E4" w14:textId="77777777" w:rsidR="00D863C4" w:rsidRDefault="00D863C4" w:rsidP="00E232B7">
      <w:pPr>
        <w:ind w:left="0"/>
        <w:rPr>
          <w:sz w:val="24"/>
          <w:szCs w:val="24"/>
          <w:lang w:bidi="ar-SA"/>
        </w:rPr>
      </w:pPr>
    </w:p>
    <w:p w14:paraId="0F5B0EA1" w14:textId="77777777" w:rsidR="00D863C4" w:rsidRDefault="00D863C4" w:rsidP="00E232B7">
      <w:pPr>
        <w:ind w:left="0"/>
        <w:rPr>
          <w:sz w:val="24"/>
          <w:szCs w:val="24"/>
          <w:lang w:bidi="ar-SA"/>
        </w:rPr>
      </w:pPr>
    </w:p>
    <w:p w14:paraId="334CFC3F" w14:textId="77777777" w:rsidR="00D863C4" w:rsidRDefault="003528F5" w:rsidP="00D863C4">
      <w:pPr>
        <w:ind w:left="0"/>
        <w:rPr>
          <w:sz w:val="24"/>
          <w:szCs w:val="24"/>
          <w:lang w:bidi="ar-SA"/>
        </w:rPr>
      </w:pPr>
      <w:r>
        <w:rPr>
          <w:noProof/>
          <w:sz w:val="24"/>
          <w:szCs w:val="24"/>
        </w:rPr>
        <w:lastRenderedPageBreak/>
        <w:drawing>
          <wp:inline distT="0" distB="0" distL="0" distR="0" wp14:anchorId="4F7A1F89" wp14:editId="1B189B78">
            <wp:extent cx="3949065" cy="54714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mary.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4875" cy="5479493"/>
                    </a:xfrm>
                    <a:prstGeom prst="rect">
                      <a:avLst/>
                    </a:prstGeom>
                  </pic:spPr>
                </pic:pic>
              </a:graphicData>
            </a:graphic>
          </wp:inline>
        </w:drawing>
      </w:r>
    </w:p>
    <w:p w14:paraId="2B75DAD9" w14:textId="77777777" w:rsidR="00E232B7" w:rsidRDefault="009769B2" w:rsidP="00D863C4">
      <w:pPr>
        <w:ind w:left="0"/>
        <w:rPr>
          <w:sz w:val="24"/>
          <w:szCs w:val="24"/>
          <w:lang w:bidi="ar-SA"/>
        </w:rPr>
      </w:pPr>
      <w:r>
        <w:rPr>
          <w:sz w:val="24"/>
          <w:szCs w:val="24"/>
          <w:lang w:bidi="ar-SA"/>
        </w:rPr>
        <w:t xml:space="preserve">Projection mapping can be a great solution for adding texture, color and motion to </w:t>
      </w:r>
      <w:r w:rsidR="00E232B7">
        <w:rPr>
          <w:sz w:val="24"/>
          <w:szCs w:val="24"/>
          <w:lang w:bidi="ar-SA"/>
        </w:rPr>
        <w:t xml:space="preserve">your </w:t>
      </w:r>
      <w:r>
        <w:rPr>
          <w:sz w:val="24"/>
          <w:szCs w:val="24"/>
          <w:lang w:bidi="ar-SA"/>
        </w:rPr>
        <w:t xml:space="preserve">3d displays. </w:t>
      </w:r>
      <w:r w:rsidR="003B3F3B">
        <w:rPr>
          <w:sz w:val="24"/>
          <w:szCs w:val="24"/>
          <w:lang w:bidi="ar-SA"/>
        </w:rPr>
        <w:t xml:space="preserve">The advantage of printing in 3D for this purpose lies in the </w:t>
      </w:r>
      <w:r w:rsidR="00E232B7">
        <w:rPr>
          <w:sz w:val="24"/>
          <w:szCs w:val="24"/>
          <w:lang w:bidi="ar-SA"/>
        </w:rPr>
        <w:t>fact that UV</w:t>
      </w:r>
      <w:r w:rsidR="003B3F3B">
        <w:rPr>
          <w:sz w:val="24"/>
          <w:szCs w:val="24"/>
          <w:lang w:bidi="ar-SA"/>
        </w:rPr>
        <w:t xml:space="preserve"> maps are created from</w:t>
      </w:r>
      <w:r w:rsidR="00E232B7">
        <w:rPr>
          <w:sz w:val="24"/>
          <w:szCs w:val="24"/>
          <w:lang w:bidi="ar-SA"/>
        </w:rPr>
        <w:t xml:space="preserve"> the </w:t>
      </w:r>
      <w:r w:rsidR="00D33BDD">
        <w:rPr>
          <w:sz w:val="24"/>
          <w:szCs w:val="24"/>
          <w:lang w:bidi="ar-SA"/>
        </w:rPr>
        <w:t>original 3</w:t>
      </w:r>
      <w:r w:rsidR="003B3F3B">
        <w:rPr>
          <w:sz w:val="24"/>
          <w:szCs w:val="24"/>
          <w:lang w:bidi="ar-SA"/>
        </w:rPr>
        <w:t xml:space="preserve">D file. When </w:t>
      </w:r>
      <w:r w:rsidR="00D33BDD">
        <w:rPr>
          <w:sz w:val="24"/>
          <w:szCs w:val="24"/>
          <w:lang w:bidi="ar-SA"/>
        </w:rPr>
        <w:t>the</w:t>
      </w:r>
      <w:r w:rsidR="003B3F3B">
        <w:rPr>
          <w:sz w:val="24"/>
          <w:szCs w:val="24"/>
          <w:lang w:bidi="ar-SA"/>
        </w:rPr>
        <w:t xml:space="preserve"> Massivit 3D print is </w:t>
      </w:r>
      <w:r w:rsidR="00E232B7">
        <w:rPr>
          <w:sz w:val="24"/>
          <w:szCs w:val="24"/>
          <w:lang w:bidi="ar-SA"/>
        </w:rPr>
        <w:t>done,</w:t>
      </w:r>
      <w:r w:rsidR="003B3F3B">
        <w:rPr>
          <w:sz w:val="24"/>
          <w:szCs w:val="24"/>
          <w:lang w:bidi="ar-SA"/>
        </w:rPr>
        <w:t xml:space="preserve"> the projection mapping process </w:t>
      </w:r>
      <w:r w:rsidR="00E232B7">
        <w:rPr>
          <w:sz w:val="24"/>
          <w:szCs w:val="24"/>
          <w:lang w:bidi="ar-SA"/>
        </w:rPr>
        <w:t>is</w:t>
      </w:r>
      <w:r w:rsidR="003B3F3B">
        <w:rPr>
          <w:sz w:val="24"/>
          <w:szCs w:val="24"/>
          <w:lang w:bidi="ar-SA"/>
        </w:rPr>
        <w:t xml:space="preserve"> ready to go in a</w:t>
      </w:r>
      <w:r w:rsidR="00E232B7">
        <w:rPr>
          <w:sz w:val="24"/>
          <w:szCs w:val="24"/>
          <w:lang w:bidi="ar-SA"/>
        </w:rPr>
        <w:t xml:space="preserve"> matter of a</w:t>
      </w:r>
      <w:r w:rsidR="003B3F3B">
        <w:rPr>
          <w:sz w:val="24"/>
          <w:szCs w:val="24"/>
          <w:lang w:bidi="ar-SA"/>
        </w:rPr>
        <w:t xml:space="preserve"> few simple steps</w:t>
      </w:r>
      <w:r w:rsidR="00D863C4">
        <w:rPr>
          <w:sz w:val="24"/>
          <w:szCs w:val="24"/>
          <w:lang w:bidi="ar-SA"/>
        </w:rPr>
        <w:t>.</w:t>
      </w:r>
    </w:p>
    <w:p w14:paraId="63598821" w14:textId="77777777" w:rsidR="00D863C4" w:rsidRPr="00E438A9" w:rsidRDefault="003B3F3B" w:rsidP="00D863C4">
      <w:pPr>
        <w:ind w:left="0"/>
        <w:rPr>
          <w:sz w:val="24"/>
          <w:szCs w:val="24"/>
          <w:lang w:bidi="ar-SA"/>
        </w:rPr>
      </w:pPr>
      <w:r>
        <w:rPr>
          <w:sz w:val="24"/>
          <w:szCs w:val="24"/>
          <w:lang w:bidi="ar-SA"/>
        </w:rPr>
        <w:t>The combination of Massivit 3D printer</w:t>
      </w:r>
      <w:r w:rsidR="00E232B7">
        <w:rPr>
          <w:sz w:val="24"/>
          <w:szCs w:val="24"/>
          <w:lang w:bidi="ar-SA"/>
        </w:rPr>
        <w:t xml:space="preserve">s and </w:t>
      </w:r>
      <w:proofErr w:type="spellStart"/>
      <w:r w:rsidR="00E232B7">
        <w:rPr>
          <w:sz w:val="24"/>
          <w:szCs w:val="24"/>
          <w:lang w:bidi="ar-SA"/>
        </w:rPr>
        <w:t>Madmapper</w:t>
      </w:r>
      <w:proofErr w:type="spellEnd"/>
      <w:r w:rsidR="00E232B7">
        <w:rPr>
          <w:sz w:val="24"/>
          <w:szCs w:val="24"/>
          <w:lang w:bidi="ar-SA"/>
        </w:rPr>
        <w:t xml:space="preserve"> software offers a simple solution for creating complex </w:t>
      </w:r>
      <w:proofErr w:type="gramStart"/>
      <w:r w:rsidR="00E232B7">
        <w:rPr>
          <w:sz w:val="24"/>
          <w:szCs w:val="24"/>
          <w:lang w:bidi="ar-SA"/>
        </w:rPr>
        <w:t>eye popping</w:t>
      </w:r>
      <w:proofErr w:type="gramEnd"/>
      <w:r w:rsidR="00E232B7">
        <w:rPr>
          <w:sz w:val="24"/>
          <w:szCs w:val="24"/>
          <w:lang w:bidi="ar-SA"/>
        </w:rPr>
        <w:t xml:space="preserve"> displays with endless possibilities.</w:t>
      </w:r>
    </w:p>
    <w:sectPr w:rsidR="00D863C4" w:rsidRPr="00E438A9" w:rsidSect="00EC1035">
      <w:headerReference w:type="default" r:id="rId32"/>
      <w:footerReference w:type="default" r:id="rId33"/>
      <w:pgSz w:w="12240" w:h="15840"/>
      <w:pgMar w:top="1440" w:right="1440" w:bottom="1440" w:left="1440" w:header="864" w:footer="576"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Sharon Rothschild" w:date="2018-07-22T08:35:00Z" w:initials="SR">
    <w:p w14:paraId="32498094" w14:textId="77777777" w:rsidR="0043062A" w:rsidRDefault="0043062A" w:rsidP="0043062A">
      <w:pPr>
        <w:pStyle w:val="CommentText"/>
      </w:pPr>
      <w:r>
        <w:rPr>
          <w:rStyle w:val="CommentReference"/>
        </w:rPr>
        <w:annotationRef/>
      </w:r>
      <w:r>
        <w:t xml:space="preserve">Need some marketing talk around innovation. </w:t>
      </w:r>
    </w:p>
  </w:comment>
  <w:comment w:id="55" w:author="Sharon Rothschild" w:date="2018-07-22T08:35:00Z" w:initials="SR">
    <w:p w14:paraId="48D68383" w14:textId="77777777" w:rsidR="0043062A" w:rsidRDefault="0043062A">
      <w:pPr>
        <w:pStyle w:val="CommentText"/>
      </w:pPr>
      <w:r>
        <w:rPr>
          <w:rStyle w:val="CommentReference"/>
        </w:rPr>
        <w:annotationRef/>
      </w:r>
      <w:r>
        <w:t xml:space="preserve">What is that? </w:t>
      </w:r>
    </w:p>
  </w:comment>
  <w:comment w:id="60" w:author="Sharon Rothschild" w:date="2018-07-22T08:36:00Z" w:initials="SR">
    <w:p w14:paraId="6880120D" w14:textId="77777777" w:rsidR="0043062A" w:rsidRDefault="0043062A">
      <w:pPr>
        <w:pStyle w:val="CommentText"/>
      </w:pPr>
      <w:r>
        <w:rPr>
          <w:rStyle w:val="CommentReference"/>
        </w:rPr>
        <w:annotationRef/>
      </w:r>
      <w:r>
        <w:t xml:space="preserve">Use second body – “YOU should…” or third body “ONE should”  </w:t>
      </w:r>
    </w:p>
  </w:comment>
  <w:comment w:id="61" w:author="Elad Toister" w:date="2018-07-22T09:31:00Z" w:initials="ET">
    <w:p w14:paraId="1C3182B7" w14:textId="7F0EEF6A" w:rsidR="00C87E66" w:rsidRDefault="00C87E66">
      <w:pPr>
        <w:pStyle w:val="CommentText"/>
      </w:pPr>
      <w:r>
        <w:rPr>
          <w:rStyle w:val="CommentReference"/>
        </w:rPr>
        <w:annotationRef/>
      </w:r>
      <w:r>
        <w:t xml:space="preserve">To be addressed by the technical </w:t>
      </w:r>
      <w:r>
        <w:t>writer</w:t>
      </w:r>
      <w:bookmarkStart w:id="62" w:name="_GoBack"/>
      <w:bookmarkEnd w:id="6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498094" w15:done="0"/>
  <w15:commentEx w15:paraId="48D68383" w15:done="0"/>
  <w15:commentEx w15:paraId="6880120D" w15:done="0"/>
  <w15:commentEx w15:paraId="1C3182B7" w15:paraIdParent="688012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498094" w16cid:durableId="1EFEC057"/>
  <w16cid:commentId w16cid:paraId="48D68383" w16cid:durableId="1EFEC048"/>
  <w16cid:commentId w16cid:paraId="6880120D" w16cid:durableId="1EFEC085"/>
  <w16cid:commentId w16cid:paraId="1C3182B7" w16cid:durableId="1EFECD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EFC7D" w14:textId="77777777" w:rsidR="000627A6" w:rsidRDefault="000627A6" w:rsidP="007706C9">
      <w:pPr>
        <w:spacing w:before="0" w:after="0" w:line="240" w:lineRule="auto"/>
      </w:pPr>
      <w:r>
        <w:separator/>
      </w:r>
    </w:p>
  </w:endnote>
  <w:endnote w:type="continuationSeparator" w:id="0">
    <w:p w14:paraId="0F215B69" w14:textId="77777777" w:rsidR="000627A6" w:rsidRDefault="000627A6" w:rsidP="007706C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Futura Md BT">
    <w:altName w:val="Lucida Sans Unicode"/>
    <w:charset w:val="00"/>
    <w:family w:val="swiss"/>
    <w:pitch w:val="variable"/>
    <w:sig w:usb0="00000001"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434611"/>
      <w:docPartObj>
        <w:docPartGallery w:val="Page Numbers (Bottom of Page)"/>
        <w:docPartUnique/>
      </w:docPartObj>
    </w:sdtPr>
    <w:sdtEndPr>
      <w:rPr>
        <w:noProof/>
      </w:rPr>
    </w:sdtEndPr>
    <w:sdtContent>
      <w:p w14:paraId="7DF0DC62" w14:textId="77777777" w:rsidR="005E1C4C" w:rsidRDefault="005E1C4C" w:rsidP="004A7A9A">
        <w:pPr>
          <w:pStyle w:val="Footer"/>
          <w:ind w:left="0"/>
          <w:jc w:val="center"/>
        </w:pPr>
        <w:r w:rsidRPr="004A7A9A">
          <w:rPr>
            <w:b/>
            <w:bCs/>
            <w:color w:val="2F5496" w:themeColor="accent1" w:themeShade="BF"/>
            <w:sz w:val="22"/>
          </w:rPr>
          <w:fldChar w:fldCharType="begin"/>
        </w:r>
        <w:r w:rsidRPr="004A7A9A">
          <w:rPr>
            <w:b/>
            <w:bCs/>
            <w:color w:val="2F5496" w:themeColor="accent1" w:themeShade="BF"/>
            <w:sz w:val="22"/>
          </w:rPr>
          <w:instrText xml:space="preserve"> PAGE   \* MERGEFORMAT </w:instrText>
        </w:r>
        <w:r w:rsidRPr="004A7A9A">
          <w:rPr>
            <w:b/>
            <w:bCs/>
            <w:color w:val="2F5496" w:themeColor="accent1" w:themeShade="BF"/>
            <w:sz w:val="22"/>
          </w:rPr>
          <w:fldChar w:fldCharType="separate"/>
        </w:r>
        <w:r w:rsidR="00967782">
          <w:rPr>
            <w:b/>
            <w:bCs/>
            <w:noProof/>
            <w:color w:val="2F5496" w:themeColor="accent1" w:themeShade="BF"/>
            <w:sz w:val="22"/>
          </w:rPr>
          <w:t>4</w:t>
        </w:r>
        <w:r w:rsidRPr="004A7A9A">
          <w:rPr>
            <w:b/>
            <w:bCs/>
            <w:noProof/>
            <w:color w:val="2F5496" w:themeColor="accent1" w:themeShade="BF"/>
            <w:sz w:val="22"/>
          </w:rPr>
          <w:fldChar w:fldCharType="end"/>
        </w:r>
      </w:p>
    </w:sdtContent>
  </w:sdt>
  <w:p w14:paraId="1C43A4CC" w14:textId="77777777" w:rsidR="005E1C4C" w:rsidRDefault="005E1C4C" w:rsidP="00EC1035">
    <w:pPr>
      <w:ind w:left="0"/>
    </w:pPr>
    <w:r>
      <w:t xml:space="preserve">Document ID: </w:t>
    </w:r>
    <w:r>
      <w:rPr>
        <w:b/>
        <w:bCs/>
      </w:rPr>
      <w:t>A</w:t>
    </w:r>
    <w:r w:rsidRPr="003124B0">
      <w:rPr>
        <w:b/>
        <w:bCs/>
      </w:rPr>
      <w:t>N-07-001</w:t>
    </w:r>
    <w:r>
      <w:t xml:space="preserve">   </w:t>
    </w:r>
    <w:r>
      <w:tab/>
    </w:r>
    <w:r>
      <w:tab/>
    </w:r>
    <w:r w:rsidRPr="00EC1035">
      <w:rPr>
        <w:sz w:val="12"/>
        <w:szCs w:val="16"/>
      </w:rPr>
      <w:fldChar w:fldCharType="begin"/>
    </w:r>
    <w:r w:rsidRPr="00EC1035">
      <w:rPr>
        <w:sz w:val="12"/>
        <w:szCs w:val="16"/>
      </w:rPr>
      <w:instrText xml:space="preserve"> FILENAME \p \* MERGEFORMAT </w:instrText>
    </w:r>
    <w:r w:rsidRPr="00EC1035">
      <w:rPr>
        <w:sz w:val="12"/>
        <w:szCs w:val="16"/>
      </w:rPr>
      <w:fldChar w:fldCharType="separate"/>
    </w:r>
    <w:r>
      <w:rPr>
        <w:noProof/>
        <w:sz w:val="12"/>
        <w:szCs w:val="16"/>
      </w:rPr>
      <w:t>Document1</w:t>
    </w:r>
    <w:r w:rsidRPr="00EC1035">
      <w:rPr>
        <w:sz w:val="12"/>
        <w:szCs w:val="16"/>
      </w:rPr>
      <w:fldChar w:fldCharType="end"/>
    </w:r>
    <w:r>
      <w:rPr>
        <w:sz w:val="12"/>
        <w:szCs w:val="16"/>
      </w:rPr>
      <w:t xml:space="preserve">         </w:t>
    </w:r>
    <w:r w:rsidRPr="003124B0">
      <w:t xml:space="preserve"> </w:t>
    </w:r>
    <w:r>
      <w:t xml:space="preserve">Document rev </w:t>
    </w:r>
    <w:r w:rsidRPr="003124B0">
      <w:rPr>
        <w:b/>
        <w:bCs/>
      </w:rPr>
      <w: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5182F" w14:textId="77777777" w:rsidR="000627A6" w:rsidRDefault="000627A6" w:rsidP="007706C9">
      <w:pPr>
        <w:spacing w:before="0" w:after="0" w:line="240" w:lineRule="auto"/>
      </w:pPr>
      <w:r>
        <w:separator/>
      </w:r>
    </w:p>
  </w:footnote>
  <w:footnote w:type="continuationSeparator" w:id="0">
    <w:p w14:paraId="14BFE182" w14:textId="77777777" w:rsidR="000627A6" w:rsidRDefault="000627A6" w:rsidP="007706C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88700" w14:textId="77777777" w:rsidR="005E1C4C" w:rsidRDefault="005E1C4C">
    <w:pPr>
      <w:pStyle w:val="Header"/>
    </w:pPr>
    <w:r w:rsidRPr="00612A15">
      <w:rPr>
        <w:noProof/>
      </w:rPr>
      <w:drawing>
        <wp:anchor distT="0" distB="0" distL="114300" distR="114300" simplePos="0" relativeHeight="251657216" behindDoc="0" locked="0" layoutInCell="1" allowOverlap="1" wp14:anchorId="420E38D9" wp14:editId="36A7A85C">
          <wp:simplePos x="0" y="0"/>
          <wp:positionH relativeFrom="column">
            <wp:posOffset>-561314</wp:posOffset>
          </wp:positionH>
          <wp:positionV relativeFrom="paragraph">
            <wp:posOffset>-267008</wp:posOffset>
          </wp:positionV>
          <wp:extent cx="2162175" cy="1038225"/>
          <wp:effectExtent l="0" t="0" r="9525" b="9525"/>
          <wp:wrapTopAndBottom/>
          <wp:docPr id="84230" name="Picture 8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2175" cy="1038225"/>
                  </a:xfrm>
                  <a:prstGeom prst="rect">
                    <a:avLst/>
                  </a:prstGeom>
                  <a:noFill/>
                  <a:ln>
                    <a:noFill/>
                  </a:ln>
                </pic:spPr>
              </pic:pic>
            </a:graphicData>
          </a:graphic>
        </wp:anchor>
      </w:drawing>
    </w:r>
  </w:p>
  <w:p w14:paraId="6E5FD088" w14:textId="77777777" w:rsidR="005E1C4C" w:rsidRDefault="005E1C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94E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702AF6"/>
    <w:multiLevelType w:val="hybridMultilevel"/>
    <w:tmpl w:val="A552E7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D266B13"/>
    <w:multiLevelType w:val="hybridMultilevel"/>
    <w:tmpl w:val="F79CA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850FED"/>
    <w:multiLevelType w:val="hybridMultilevel"/>
    <w:tmpl w:val="35DC8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233B0"/>
    <w:multiLevelType w:val="hybridMultilevel"/>
    <w:tmpl w:val="81C02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514D82"/>
    <w:multiLevelType w:val="hybridMultilevel"/>
    <w:tmpl w:val="03263774"/>
    <w:lvl w:ilvl="0" w:tplc="82986B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A775ED2"/>
    <w:multiLevelType w:val="hybridMultilevel"/>
    <w:tmpl w:val="10F27A8C"/>
    <w:lvl w:ilvl="0" w:tplc="B30A39D2">
      <w:start w:val="1"/>
      <w:numFmt w:val="decimal"/>
      <w:lvlText w:val="%1"/>
      <w:lvlJc w:val="left"/>
      <w:pPr>
        <w:ind w:left="1440" w:hanging="360"/>
      </w:pPr>
      <w:rPr>
        <w:rFonts w:ascii="Arial Black" w:hAnsi="Arial Black" w:hint="default"/>
        <w:color w:val="00A79D"/>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B5D5CD8"/>
    <w:multiLevelType w:val="multilevel"/>
    <w:tmpl w:val="D26C1222"/>
    <w:lvl w:ilvl="0">
      <w:start w:val="1"/>
      <w:numFmt w:val="decimal"/>
      <w:pStyle w:val="Style4"/>
      <w:lvlText w:val="%1."/>
      <w:lvlJc w:val="left"/>
      <w:pPr>
        <w:ind w:left="1260" w:hanging="360"/>
      </w:pPr>
    </w:lvl>
    <w:lvl w:ilvl="1">
      <w:start w:val="1"/>
      <w:numFmt w:val="decimal"/>
      <w:pStyle w:val="Styl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685F45"/>
    <w:multiLevelType w:val="hybridMultilevel"/>
    <w:tmpl w:val="4B34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E05BE"/>
    <w:multiLevelType w:val="hybridMultilevel"/>
    <w:tmpl w:val="464419C6"/>
    <w:lvl w:ilvl="0" w:tplc="1102C3FC">
      <w:start w:val="1"/>
      <w:numFmt w:val="bullet"/>
      <w:pStyle w:val="To"/>
      <w:lvlText w:val=""/>
      <w:lvlJc w:val="left"/>
      <w:pPr>
        <w:ind w:left="1080" w:hanging="360"/>
      </w:pPr>
      <w:rPr>
        <w:rFonts w:ascii="Wingdings 3" w:hAnsi="Wingdings 3" w:hint="default"/>
        <w:color w:val="00A79D"/>
        <w:sz w:val="20"/>
      </w:rPr>
    </w:lvl>
    <w:lvl w:ilvl="1" w:tplc="5CEC33AC">
      <w:start w:val="1"/>
      <w:numFmt w:val="decimal"/>
      <w:lvlText w:val="%2"/>
      <w:lvlJc w:val="left"/>
      <w:pPr>
        <w:tabs>
          <w:tab w:val="num" w:pos="1440"/>
        </w:tabs>
        <w:ind w:left="1440" w:right="1440" w:hanging="360"/>
      </w:pPr>
      <w:rPr>
        <w:rFonts w:ascii="Arial Black" w:hAnsi="Arial Black" w:hint="default"/>
        <w:color w:val="79A72F"/>
      </w:rPr>
    </w:lvl>
    <w:lvl w:ilvl="2" w:tplc="DD9891D0" w:tentative="1">
      <w:start w:val="1"/>
      <w:numFmt w:val="lowerRoman"/>
      <w:lvlText w:val="%3."/>
      <w:lvlJc w:val="right"/>
      <w:pPr>
        <w:tabs>
          <w:tab w:val="num" w:pos="2160"/>
        </w:tabs>
        <w:ind w:left="2160" w:right="2160" w:hanging="180"/>
      </w:pPr>
    </w:lvl>
    <w:lvl w:ilvl="3" w:tplc="6C72EE00" w:tentative="1">
      <w:start w:val="1"/>
      <w:numFmt w:val="decimal"/>
      <w:lvlText w:val="%4."/>
      <w:lvlJc w:val="left"/>
      <w:pPr>
        <w:tabs>
          <w:tab w:val="num" w:pos="2880"/>
        </w:tabs>
        <w:ind w:left="2880" w:right="2880" w:hanging="360"/>
      </w:pPr>
    </w:lvl>
    <w:lvl w:ilvl="4" w:tplc="1C1469FC" w:tentative="1">
      <w:start w:val="1"/>
      <w:numFmt w:val="lowerLetter"/>
      <w:lvlText w:val="%5."/>
      <w:lvlJc w:val="left"/>
      <w:pPr>
        <w:tabs>
          <w:tab w:val="num" w:pos="3600"/>
        </w:tabs>
        <w:ind w:left="3600" w:right="3600" w:hanging="360"/>
      </w:pPr>
    </w:lvl>
    <w:lvl w:ilvl="5" w:tplc="435A1E14" w:tentative="1">
      <w:start w:val="1"/>
      <w:numFmt w:val="lowerRoman"/>
      <w:lvlText w:val="%6."/>
      <w:lvlJc w:val="right"/>
      <w:pPr>
        <w:tabs>
          <w:tab w:val="num" w:pos="4320"/>
        </w:tabs>
        <w:ind w:left="4320" w:right="4320" w:hanging="180"/>
      </w:pPr>
    </w:lvl>
    <w:lvl w:ilvl="6" w:tplc="32D0AA78" w:tentative="1">
      <w:start w:val="1"/>
      <w:numFmt w:val="decimal"/>
      <w:lvlText w:val="%7."/>
      <w:lvlJc w:val="left"/>
      <w:pPr>
        <w:tabs>
          <w:tab w:val="num" w:pos="5040"/>
        </w:tabs>
        <w:ind w:left="5040" w:right="5040" w:hanging="360"/>
      </w:pPr>
    </w:lvl>
    <w:lvl w:ilvl="7" w:tplc="33989D50" w:tentative="1">
      <w:start w:val="1"/>
      <w:numFmt w:val="lowerLetter"/>
      <w:lvlText w:val="%8."/>
      <w:lvlJc w:val="left"/>
      <w:pPr>
        <w:tabs>
          <w:tab w:val="num" w:pos="5760"/>
        </w:tabs>
        <w:ind w:left="5760" w:right="5760" w:hanging="360"/>
      </w:pPr>
    </w:lvl>
    <w:lvl w:ilvl="8" w:tplc="AFFE29CA" w:tentative="1">
      <w:start w:val="1"/>
      <w:numFmt w:val="lowerRoman"/>
      <w:lvlText w:val="%9."/>
      <w:lvlJc w:val="right"/>
      <w:pPr>
        <w:tabs>
          <w:tab w:val="num" w:pos="6480"/>
        </w:tabs>
        <w:ind w:left="6480" w:right="6480" w:hanging="180"/>
      </w:pPr>
    </w:lvl>
  </w:abstractNum>
  <w:abstractNum w:abstractNumId="10" w15:restartNumberingAfterBreak="0">
    <w:nsid w:val="48467795"/>
    <w:multiLevelType w:val="hybridMultilevel"/>
    <w:tmpl w:val="2E4213B8"/>
    <w:lvl w:ilvl="0" w:tplc="D5D62CA4">
      <w:start w:val="1"/>
      <w:numFmt w:val="bullet"/>
      <w:pStyle w:val="ckecklis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3141D4"/>
    <w:multiLevelType w:val="hybridMultilevel"/>
    <w:tmpl w:val="0AE8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315C4B"/>
    <w:multiLevelType w:val="hybridMultilevel"/>
    <w:tmpl w:val="62223A8E"/>
    <w:lvl w:ilvl="0" w:tplc="D25CAB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52B41610"/>
    <w:multiLevelType w:val="hybridMultilevel"/>
    <w:tmpl w:val="262E17BA"/>
    <w:lvl w:ilvl="0" w:tplc="463A8622">
      <w:start w:val="1"/>
      <w:numFmt w:val="decimal"/>
      <w:pStyle w:val="a"/>
      <w:lvlText w:val="%1"/>
      <w:lvlJc w:val="left"/>
      <w:pPr>
        <w:ind w:left="1800" w:hanging="360"/>
      </w:pPr>
      <w:rPr>
        <w:rFonts w:ascii="Arial Black" w:hAnsi="Arial Black" w:cs="Arial Black" w:hint="default"/>
        <w:color w:val="2F5496" w:themeColor="accent1" w:themeShade="BF"/>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46E3523"/>
    <w:multiLevelType w:val="hybridMultilevel"/>
    <w:tmpl w:val="FFA638DA"/>
    <w:lvl w:ilvl="0" w:tplc="6EBEE836">
      <w:start w:val="1"/>
      <w:numFmt w:val="decimal"/>
      <w:lvlText w:val="%1"/>
      <w:lvlJc w:val="left"/>
      <w:pPr>
        <w:ind w:left="1440" w:hanging="360"/>
      </w:pPr>
      <w:rPr>
        <w:rFonts w:ascii="Arial Black" w:hAnsi="Arial Black" w:hint="default"/>
        <w:color w:val="2F5496" w:themeColor="accent1" w:themeShade="BF"/>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9821AA7"/>
    <w:multiLevelType w:val="hybridMultilevel"/>
    <w:tmpl w:val="2C902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0A083E"/>
    <w:multiLevelType w:val="hybridMultilevel"/>
    <w:tmpl w:val="E7DA2F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0504A6"/>
    <w:multiLevelType w:val="hybridMultilevel"/>
    <w:tmpl w:val="44782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3146FD"/>
    <w:multiLevelType w:val="hybridMultilevel"/>
    <w:tmpl w:val="36D62E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C734DC7"/>
    <w:multiLevelType w:val="hybridMultilevel"/>
    <w:tmpl w:val="1D74755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913F45"/>
    <w:multiLevelType w:val="multilevel"/>
    <w:tmpl w:val="46E65084"/>
    <w:lvl w:ilvl="0">
      <w:start w:val="1"/>
      <w:numFmt w:val="decimal"/>
      <w:lvlText w:val="%1."/>
      <w:lvlJc w:val="left"/>
      <w:pPr>
        <w:ind w:left="360" w:hanging="360"/>
      </w:pPr>
    </w:lvl>
    <w:lvl w:ilvl="1">
      <w:start w:val="1"/>
      <w:numFmt w:val="decimal"/>
      <w:pStyle w:val="fdd"/>
      <w:lvlText w:val="%1.%2."/>
      <w:lvlJc w:val="left"/>
      <w:pPr>
        <w:ind w:left="612"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80F3B42"/>
    <w:multiLevelType w:val="hybridMultilevel"/>
    <w:tmpl w:val="291EA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852541"/>
    <w:multiLevelType w:val="multilevel"/>
    <w:tmpl w:val="5AA876A8"/>
    <w:lvl w:ilvl="0">
      <w:start w:val="1"/>
      <w:numFmt w:val="decimal"/>
      <w:pStyle w:val="a0"/>
      <w:lvlText w:val="%1"/>
      <w:lvlJc w:val="left"/>
      <w:pPr>
        <w:ind w:left="720" w:hanging="720"/>
      </w:pPr>
      <w:rPr>
        <w:rFonts w:hint="default"/>
      </w:rPr>
    </w:lvl>
    <w:lvl w:ilvl="1">
      <w:start w:val="1"/>
      <w:numFmt w:val="decimal"/>
      <w:pStyle w:val="a1"/>
      <w:lvlText w:val="%1.%2"/>
      <w:lvlJc w:val="left"/>
      <w:pPr>
        <w:ind w:left="1080" w:hanging="1080"/>
      </w:pPr>
      <w:rPr>
        <w:rFonts w:hint="default"/>
      </w:rPr>
    </w:lvl>
    <w:lvl w:ilvl="2">
      <w:start w:val="1"/>
      <w:numFmt w:val="decimal"/>
      <w:pStyle w:val="a2"/>
      <w:lvlText w:val="%1.%2.%3"/>
      <w:lvlJc w:val="left"/>
      <w:pPr>
        <w:ind w:left="1080" w:hanging="108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7A210746"/>
    <w:multiLevelType w:val="hybridMultilevel"/>
    <w:tmpl w:val="BB567C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7F897491"/>
    <w:multiLevelType w:val="multilevel"/>
    <w:tmpl w:val="2B326D82"/>
    <w:lvl w:ilvl="0">
      <w:start w:val="1"/>
      <w:numFmt w:val="decimal"/>
      <w:lvlText w:val="%1."/>
      <w:lvlJc w:val="left"/>
      <w:pPr>
        <w:ind w:left="360" w:hanging="360"/>
      </w:pPr>
    </w:lvl>
    <w:lvl w:ilvl="1">
      <w:start w:val="1"/>
      <w:numFmt w:val="decimal"/>
      <w:pStyle w:val="Style1"/>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tyle2"/>
      <w:lvlText w:val="%1.%2.%3."/>
      <w:lvlJc w:val="left"/>
      <w:pPr>
        <w:ind w:left="50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2"/>
  </w:num>
  <w:num w:numId="3">
    <w:abstractNumId w:val="24"/>
  </w:num>
  <w:num w:numId="4">
    <w:abstractNumId w:val="20"/>
  </w:num>
  <w:num w:numId="5">
    <w:abstractNumId w:val="7"/>
  </w:num>
  <w:num w:numId="6">
    <w:abstractNumId w:val="0"/>
  </w:num>
  <w:num w:numId="7">
    <w:abstractNumId w:val="9"/>
  </w:num>
  <w:num w:numId="8">
    <w:abstractNumId w:val="5"/>
  </w:num>
  <w:num w:numId="9">
    <w:abstractNumId w:val="13"/>
  </w:num>
  <w:num w:numId="10">
    <w:abstractNumId w:val="11"/>
  </w:num>
  <w:num w:numId="11">
    <w:abstractNumId w:val="13"/>
    <w:lvlOverride w:ilvl="0">
      <w:startOverride w:val="1"/>
    </w:lvlOverride>
  </w:num>
  <w:num w:numId="12">
    <w:abstractNumId w:val="14"/>
  </w:num>
  <w:num w:numId="13">
    <w:abstractNumId w:val="4"/>
  </w:num>
  <w:num w:numId="14">
    <w:abstractNumId w:val="13"/>
    <w:lvlOverride w:ilvl="0">
      <w:startOverride w:val="1"/>
    </w:lvlOverride>
  </w:num>
  <w:num w:numId="15">
    <w:abstractNumId w:val="13"/>
    <w:lvlOverride w:ilvl="0">
      <w:startOverride w:val="1"/>
    </w:lvlOverride>
  </w:num>
  <w:num w:numId="16">
    <w:abstractNumId w:val="10"/>
  </w:num>
  <w:num w:numId="17">
    <w:abstractNumId w:val="6"/>
  </w:num>
  <w:num w:numId="18">
    <w:abstractNumId w:val="1"/>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6"/>
  </w:num>
  <w:num w:numId="26">
    <w:abstractNumId w:val="18"/>
  </w:num>
  <w:num w:numId="27">
    <w:abstractNumId w:val="10"/>
  </w:num>
  <w:num w:numId="28">
    <w:abstractNumId w:val="10"/>
  </w:num>
  <w:num w:numId="29">
    <w:abstractNumId w:val="10"/>
  </w:num>
  <w:num w:numId="30">
    <w:abstractNumId w:val="22"/>
  </w:num>
  <w:num w:numId="31">
    <w:abstractNumId w:val="10"/>
  </w:num>
  <w:num w:numId="32">
    <w:abstractNumId w:val="10"/>
  </w:num>
  <w:num w:numId="33">
    <w:abstractNumId w:val="10"/>
  </w:num>
  <w:num w:numId="34">
    <w:abstractNumId w:val="10"/>
  </w:num>
  <w:num w:numId="35">
    <w:abstractNumId w:val="22"/>
  </w:num>
  <w:num w:numId="36">
    <w:abstractNumId w:val="10"/>
  </w:num>
  <w:num w:numId="37">
    <w:abstractNumId w:val="17"/>
  </w:num>
  <w:num w:numId="38">
    <w:abstractNumId w:val="21"/>
  </w:num>
  <w:num w:numId="39">
    <w:abstractNumId w:val="2"/>
  </w:num>
  <w:num w:numId="40">
    <w:abstractNumId w:val="15"/>
  </w:num>
  <w:num w:numId="41">
    <w:abstractNumId w:val="3"/>
  </w:num>
  <w:num w:numId="42">
    <w:abstractNumId w:val="8"/>
  </w:num>
  <w:num w:numId="43">
    <w:abstractNumId w:val="19"/>
  </w:num>
  <w:num w:numId="44">
    <w:abstractNumId w:val="12"/>
  </w:num>
  <w:num w:numId="4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ad Toister">
    <w15:presenceInfo w15:providerId="None" w15:userId="Elad Toister"/>
  </w15:person>
  <w15:person w15:author="Sharon Rothschild">
    <w15:presenceInfo w15:providerId="AD" w15:userId="S-1-5-21-644521025-2359774120-2935696734-1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1E4"/>
    <w:rsid w:val="000017FF"/>
    <w:rsid w:val="000041AA"/>
    <w:rsid w:val="00016024"/>
    <w:rsid w:val="00020EF5"/>
    <w:rsid w:val="000308F6"/>
    <w:rsid w:val="000546BE"/>
    <w:rsid w:val="000627A6"/>
    <w:rsid w:val="000778FC"/>
    <w:rsid w:val="0010221B"/>
    <w:rsid w:val="00123372"/>
    <w:rsid w:val="001259A9"/>
    <w:rsid w:val="0013420D"/>
    <w:rsid w:val="00134F53"/>
    <w:rsid w:val="00144459"/>
    <w:rsid w:val="00144997"/>
    <w:rsid w:val="0018212B"/>
    <w:rsid w:val="00191DC9"/>
    <w:rsid w:val="00192EC6"/>
    <w:rsid w:val="001B011A"/>
    <w:rsid w:val="001D1519"/>
    <w:rsid w:val="001D1559"/>
    <w:rsid w:val="001D178E"/>
    <w:rsid w:val="001D67AB"/>
    <w:rsid w:val="001F1A1F"/>
    <w:rsid w:val="001F3E18"/>
    <w:rsid w:val="002044D7"/>
    <w:rsid w:val="00210690"/>
    <w:rsid w:val="002132DE"/>
    <w:rsid w:val="00217DF1"/>
    <w:rsid w:val="00222946"/>
    <w:rsid w:val="002324A8"/>
    <w:rsid w:val="002516B0"/>
    <w:rsid w:val="00274829"/>
    <w:rsid w:val="002A0B76"/>
    <w:rsid w:val="002B10EF"/>
    <w:rsid w:val="002B7798"/>
    <w:rsid w:val="002E2F4C"/>
    <w:rsid w:val="003124B0"/>
    <w:rsid w:val="003242DD"/>
    <w:rsid w:val="003267FE"/>
    <w:rsid w:val="00326A5C"/>
    <w:rsid w:val="00331E04"/>
    <w:rsid w:val="003528F5"/>
    <w:rsid w:val="00352C19"/>
    <w:rsid w:val="00355B60"/>
    <w:rsid w:val="00372875"/>
    <w:rsid w:val="003A3C24"/>
    <w:rsid w:val="003B3F3B"/>
    <w:rsid w:val="003D4D37"/>
    <w:rsid w:val="0043062A"/>
    <w:rsid w:val="00434E0D"/>
    <w:rsid w:val="00451E94"/>
    <w:rsid w:val="00466FBA"/>
    <w:rsid w:val="00485756"/>
    <w:rsid w:val="00485F07"/>
    <w:rsid w:val="004934B2"/>
    <w:rsid w:val="004A7A9A"/>
    <w:rsid w:val="004B5E49"/>
    <w:rsid w:val="004D45B0"/>
    <w:rsid w:val="004F0D7F"/>
    <w:rsid w:val="005175CA"/>
    <w:rsid w:val="005177E0"/>
    <w:rsid w:val="00572BD2"/>
    <w:rsid w:val="00585391"/>
    <w:rsid w:val="00585E77"/>
    <w:rsid w:val="00596C3F"/>
    <w:rsid w:val="005D7A09"/>
    <w:rsid w:val="005E1C4C"/>
    <w:rsid w:val="005F6786"/>
    <w:rsid w:val="006152B6"/>
    <w:rsid w:val="00616800"/>
    <w:rsid w:val="00627881"/>
    <w:rsid w:val="00651CF7"/>
    <w:rsid w:val="00665167"/>
    <w:rsid w:val="006A6269"/>
    <w:rsid w:val="006A7F9F"/>
    <w:rsid w:val="006B3B3E"/>
    <w:rsid w:val="006C4E76"/>
    <w:rsid w:val="006F372A"/>
    <w:rsid w:val="00710786"/>
    <w:rsid w:val="00735F1E"/>
    <w:rsid w:val="007655E4"/>
    <w:rsid w:val="00766271"/>
    <w:rsid w:val="007706C9"/>
    <w:rsid w:val="00791EC2"/>
    <w:rsid w:val="007C21EE"/>
    <w:rsid w:val="007C2C3A"/>
    <w:rsid w:val="007D17BF"/>
    <w:rsid w:val="007E52E0"/>
    <w:rsid w:val="008204F3"/>
    <w:rsid w:val="0082168B"/>
    <w:rsid w:val="00824A86"/>
    <w:rsid w:val="00850F5A"/>
    <w:rsid w:val="00864B69"/>
    <w:rsid w:val="008672BC"/>
    <w:rsid w:val="00872999"/>
    <w:rsid w:val="00880C08"/>
    <w:rsid w:val="00893D4A"/>
    <w:rsid w:val="008B48AE"/>
    <w:rsid w:val="008D32AB"/>
    <w:rsid w:val="008E3913"/>
    <w:rsid w:val="008F10F0"/>
    <w:rsid w:val="00910AEB"/>
    <w:rsid w:val="00924DE6"/>
    <w:rsid w:val="00931301"/>
    <w:rsid w:val="0093360D"/>
    <w:rsid w:val="00936AE7"/>
    <w:rsid w:val="00943764"/>
    <w:rsid w:val="00946539"/>
    <w:rsid w:val="00953C34"/>
    <w:rsid w:val="009609DB"/>
    <w:rsid w:val="00967782"/>
    <w:rsid w:val="00974A01"/>
    <w:rsid w:val="009769B2"/>
    <w:rsid w:val="00990900"/>
    <w:rsid w:val="009962A0"/>
    <w:rsid w:val="00996CDC"/>
    <w:rsid w:val="009978AD"/>
    <w:rsid w:val="00997E8A"/>
    <w:rsid w:val="009C211B"/>
    <w:rsid w:val="009D5318"/>
    <w:rsid w:val="009E32F9"/>
    <w:rsid w:val="009F6DA6"/>
    <w:rsid w:val="00A02FFD"/>
    <w:rsid w:val="00A1190C"/>
    <w:rsid w:val="00A14A6B"/>
    <w:rsid w:val="00A20F2E"/>
    <w:rsid w:val="00A859CB"/>
    <w:rsid w:val="00A91744"/>
    <w:rsid w:val="00A91B2C"/>
    <w:rsid w:val="00AA1EE1"/>
    <w:rsid w:val="00AB41A1"/>
    <w:rsid w:val="00AC5272"/>
    <w:rsid w:val="00AD740C"/>
    <w:rsid w:val="00AF6757"/>
    <w:rsid w:val="00B01912"/>
    <w:rsid w:val="00B076A7"/>
    <w:rsid w:val="00B20882"/>
    <w:rsid w:val="00B30652"/>
    <w:rsid w:val="00B738B8"/>
    <w:rsid w:val="00B93DD9"/>
    <w:rsid w:val="00BA158A"/>
    <w:rsid w:val="00BA1C85"/>
    <w:rsid w:val="00BA373A"/>
    <w:rsid w:val="00BB25EC"/>
    <w:rsid w:val="00BF3222"/>
    <w:rsid w:val="00C00705"/>
    <w:rsid w:val="00C115AE"/>
    <w:rsid w:val="00C31A59"/>
    <w:rsid w:val="00C337FC"/>
    <w:rsid w:val="00C63D6D"/>
    <w:rsid w:val="00C65CDF"/>
    <w:rsid w:val="00C87E66"/>
    <w:rsid w:val="00CB5CE9"/>
    <w:rsid w:val="00CB6F58"/>
    <w:rsid w:val="00CD38DC"/>
    <w:rsid w:val="00CE1DAE"/>
    <w:rsid w:val="00CF66BF"/>
    <w:rsid w:val="00D07248"/>
    <w:rsid w:val="00D11450"/>
    <w:rsid w:val="00D15439"/>
    <w:rsid w:val="00D227F3"/>
    <w:rsid w:val="00D32700"/>
    <w:rsid w:val="00D33BDD"/>
    <w:rsid w:val="00D344A2"/>
    <w:rsid w:val="00D40475"/>
    <w:rsid w:val="00D54501"/>
    <w:rsid w:val="00D74F49"/>
    <w:rsid w:val="00D7609D"/>
    <w:rsid w:val="00D762B8"/>
    <w:rsid w:val="00D8153F"/>
    <w:rsid w:val="00D863C4"/>
    <w:rsid w:val="00D86C8E"/>
    <w:rsid w:val="00D94936"/>
    <w:rsid w:val="00D978DB"/>
    <w:rsid w:val="00DB7D1C"/>
    <w:rsid w:val="00DD7987"/>
    <w:rsid w:val="00DD7988"/>
    <w:rsid w:val="00E0030F"/>
    <w:rsid w:val="00E02423"/>
    <w:rsid w:val="00E069E5"/>
    <w:rsid w:val="00E17083"/>
    <w:rsid w:val="00E232B7"/>
    <w:rsid w:val="00E2691F"/>
    <w:rsid w:val="00E438A9"/>
    <w:rsid w:val="00E67903"/>
    <w:rsid w:val="00E74343"/>
    <w:rsid w:val="00E7454D"/>
    <w:rsid w:val="00E804BC"/>
    <w:rsid w:val="00E83865"/>
    <w:rsid w:val="00E96351"/>
    <w:rsid w:val="00EA2244"/>
    <w:rsid w:val="00EB41A1"/>
    <w:rsid w:val="00EC1035"/>
    <w:rsid w:val="00ED1B5A"/>
    <w:rsid w:val="00ED2ECA"/>
    <w:rsid w:val="00ED440E"/>
    <w:rsid w:val="00EE0E56"/>
    <w:rsid w:val="00F03301"/>
    <w:rsid w:val="00F131E4"/>
    <w:rsid w:val="00F23E53"/>
    <w:rsid w:val="00F26F68"/>
    <w:rsid w:val="00F312D5"/>
    <w:rsid w:val="00F75D4C"/>
    <w:rsid w:val="00F82BAA"/>
    <w:rsid w:val="00F83984"/>
    <w:rsid w:val="00F95B93"/>
    <w:rsid w:val="00FA19F0"/>
    <w:rsid w:val="00FB2B2E"/>
    <w:rsid w:val="00FB7585"/>
    <w:rsid w:val="00FC0E58"/>
    <w:rsid w:val="00FF0174"/>
    <w:rsid w:val="00FF72B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6556FA"/>
  <w15:chartTrackingRefBased/>
  <w15:docId w15:val="{A30B75DB-302B-41BD-943D-D85FFAF9B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10F0"/>
    <w:pPr>
      <w:spacing w:before="120" w:after="120"/>
      <w:ind w:left="1440"/>
    </w:pPr>
    <w:rPr>
      <w:rFonts w:ascii="Century Gothic" w:hAnsi="Century Gothic"/>
      <w:sz w:val="18"/>
    </w:rPr>
  </w:style>
  <w:style w:type="paragraph" w:styleId="Heading1">
    <w:name w:val="heading 1"/>
    <w:basedOn w:val="Normal"/>
    <w:next w:val="Normal"/>
    <w:link w:val="Heading1Char"/>
    <w:uiPriority w:val="9"/>
    <w:qFormat/>
    <w:rsid w:val="002E2F4C"/>
    <w:pPr>
      <w:keepNext/>
      <w:keepLines/>
      <w:spacing w:before="240" w:after="0"/>
      <w:ind w:left="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link w:val="Heading2Char"/>
    <w:uiPriority w:val="9"/>
    <w:unhideWhenUsed/>
    <w:qFormat/>
    <w:rsid w:val="007706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0041AA"/>
    <w:pPr>
      <w:keepNext/>
      <w:keepLines/>
      <w:numPr>
        <w:ilvl w:val="2"/>
        <w:numId w:val="4"/>
      </w:numPr>
      <w:spacing w:before="240" w:line="240" w:lineRule="auto"/>
      <w:ind w:left="1080" w:hanging="1080"/>
      <w:outlineLvl w:val="2"/>
    </w:pPr>
    <w:rPr>
      <w:rFonts w:eastAsia="Arial" w:cs="Times New Roman"/>
      <w:color w:val="89C3C3"/>
      <w:sz w:val="32"/>
      <w:szCs w:val="28"/>
      <w:lang w:bidi="ar-SA"/>
    </w:rPr>
  </w:style>
  <w:style w:type="paragraph" w:styleId="Heading4">
    <w:name w:val="heading 4"/>
    <w:basedOn w:val="Normal"/>
    <w:next w:val="Normal"/>
    <w:link w:val="Heading4Char"/>
    <w:uiPriority w:val="9"/>
    <w:unhideWhenUsed/>
    <w:qFormat/>
    <w:rsid w:val="002A0B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14A6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0041AA"/>
    <w:rPr>
      <w:rFonts w:ascii="Century Gothic" w:eastAsia="Arial" w:hAnsi="Century Gothic" w:cs="Times New Roman"/>
      <w:color w:val="89C3C3"/>
      <w:sz w:val="32"/>
      <w:szCs w:val="28"/>
      <w:lang w:bidi="ar-SA"/>
    </w:rPr>
  </w:style>
  <w:style w:type="paragraph" w:styleId="Header">
    <w:name w:val="header"/>
    <w:basedOn w:val="Normal"/>
    <w:link w:val="HeaderChar"/>
    <w:uiPriority w:val="99"/>
    <w:unhideWhenUsed/>
    <w:rsid w:val="007706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6C9"/>
  </w:style>
  <w:style w:type="paragraph" w:styleId="Footer">
    <w:name w:val="footer"/>
    <w:basedOn w:val="Normal"/>
    <w:link w:val="FooterChar"/>
    <w:uiPriority w:val="99"/>
    <w:unhideWhenUsed/>
    <w:rsid w:val="007706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6C9"/>
  </w:style>
  <w:style w:type="paragraph" w:customStyle="1" w:styleId="Style1">
    <w:name w:val="Style1"/>
    <w:next w:val="Normal"/>
    <w:rsid w:val="007706C9"/>
    <w:pPr>
      <w:numPr>
        <w:ilvl w:val="1"/>
        <w:numId w:val="3"/>
      </w:numPr>
      <w:spacing w:before="240" w:after="240"/>
    </w:pPr>
    <w:rPr>
      <w:rFonts w:ascii="Century Gothic" w:eastAsia="Times New Roman" w:hAnsi="Century Gothic" w:cs="Times New Roman"/>
      <w:color w:val="2F5496" w:themeColor="accent1" w:themeShade="BF"/>
      <w:sz w:val="40"/>
      <w:szCs w:val="24"/>
      <w:lang w:bidi="ar-SA"/>
    </w:rPr>
  </w:style>
  <w:style w:type="paragraph" w:customStyle="1" w:styleId="Style2">
    <w:name w:val="Style2"/>
    <w:basedOn w:val="Normal"/>
    <w:next w:val="Normal"/>
    <w:link w:val="Style2Char"/>
    <w:qFormat/>
    <w:rsid w:val="003D4D37"/>
    <w:pPr>
      <w:numPr>
        <w:ilvl w:val="2"/>
        <w:numId w:val="3"/>
      </w:numPr>
      <w:spacing w:before="240" w:after="280"/>
      <w:ind w:left="1224"/>
    </w:pPr>
    <w:rPr>
      <w:rFonts w:eastAsia="Times New Roman" w:cs="Times New Roman"/>
      <w:color w:val="2F5496" w:themeColor="accent1" w:themeShade="BF"/>
      <w:sz w:val="28"/>
      <w:szCs w:val="24"/>
      <w:lang w:bidi="ar-SA"/>
    </w:rPr>
  </w:style>
  <w:style w:type="character" w:customStyle="1" w:styleId="Style2Char">
    <w:name w:val="Style2 Char"/>
    <w:basedOn w:val="DefaultParagraphFont"/>
    <w:link w:val="Style2"/>
    <w:rsid w:val="003D4D37"/>
    <w:rPr>
      <w:rFonts w:ascii="Century Gothic" w:eastAsia="Times New Roman" w:hAnsi="Century Gothic" w:cs="Times New Roman"/>
      <w:color w:val="2F5496" w:themeColor="accent1" w:themeShade="BF"/>
      <w:sz w:val="28"/>
      <w:szCs w:val="24"/>
      <w:lang w:bidi="ar-SA"/>
    </w:rPr>
  </w:style>
  <w:style w:type="paragraph" w:styleId="TOC2">
    <w:name w:val="toc 2"/>
    <w:basedOn w:val="Normal"/>
    <w:next w:val="Normal"/>
    <w:autoRedefine/>
    <w:uiPriority w:val="39"/>
    <w:rsid w:val="007706C9"/>
    <w:pPr>
      <w:keepNext/>
      <w:keepLines/>
      <w:tabs>
        <w:tab w:val="left" w:pos="0"/>
        <w:tab w:val="left" w:pos="1789"/>
        <w:tab w:val="right" w:leader="dot" w:pos="9000"/>
      </w:tabs>
      <w:spacing w:before="40" w:after="40" w:line="240" w:lineRule="auto"/>
      <w:ind w:hanging="720"/>
    </w:pPr>
    <w:rPr>
      <w:rFonts w:eastAsia="Times New Roman" w:cs="Times New Roman"/>
      <w:b/>
      <w:noProof/>
      <w:color w:val="121E32"/>
      <w:sz w:val="24"/>
      <w:szCs w:val="18"/>
      <w:lang w:bidi="ar-SA"/>
    </w:rPr>
  </w:style>
  <w:style w:type="character" w:styleId="Hyperlink">
    <w:name w:val="Hyperlink"/>
    <w:uiPriority w:val="99"/>
    <w:rsid w:val="007706C9"/>
    <w:rPr>
      <w:color w:val="0000FF"/>
      <w:u w:val="single"/>
    </w:rPr>
  </w:style>
  <w:style w:type="paragraph" w:customStyle="1" w:styleId="Heading2NoNumber">
    <w:name w:val="Heading 2 No Number"/>
    <w:basedOn w:val="Heading2"/>
    <w:qFormat/>
    <w:rsid w:val="007706C9"/>
    <w:pPr>
      <w:tabs>
        <w:tab w:val="left" w:pos="1080"/>
      </w:tabs>
      <w:spacing w:before="280" w:after="160" w:line="240" w:lineRule="auto"/>
    </w:pPr>
    <w:rPr>
      <w:rFonts w:ascii="Century Gothic" w:eastAsia="Times New Roman" w:hAnsi="Century Gothic" w:cs="Courier"/>
      <w:color w:val="000000" w:themeColor="text1"/>
      <w:sz w:val="40"/>
      <w:szCs w:val="34"/>
      <w:lang w:bidi="ar-SA"/>
    </w:rPr>
  </w:style>
  <w:style w:type="paragraph" w:customStyle="1" w:styleId="a3">
    <w:name w:val="טבלה בהתחלה"/>
    <w:next w:val="Normal"/>
    <w:link w:val="Char"/>
    <w:qFormat/>
    <w:rsid w:val="007706C9"/>
    <w:pPr>
      <w:framePr w:hSpace="180" w:wrap="around" w:vAnchor="page" w:hAnchor="margin" w:y="7351"/>
    </w:pPr>
    <w:rPr>
      <w:rFonts w:ascii="Century Gothic" w:eastAsia="Times New Roman" w:hAnsi="Century Gothic" w:cs="Arial"/>
      <w:snapToGrid w:val="0"/>
      <w:sz w:val="24"/>
    </w:rPr>
  </w:style>
  <w:style w:type="character" w:customStyle="1" w:styleId="Char">
    <w:name w:val="טבלה בהתחלה Char"/>
    <w:basedOn w:val="DefaultParagraphFont"/>
    <w:link w:val="a3"/>
    <w:rsid w:val="007706C9"/>
    <w:rPr>
      <w:rFonts w:ascii="Century Gothic" w:eastAsia="Times New Roman" w:hAnsi="Century Gothic" w:cs="Arial"/>
      <w:snapToGrid w:val="0"/>
      <w:sz w:val="24"/>
    </w:rPr>
  </w:style>
  <w:style w:type="character" w:customStyle="1" w:styleId="Heading2Char">
    <w:name w:val="Heading 2 Char"/>
    <w:basedOn w:val="DefaultParagraphFont"/>
    <w:link w:val="Heading2"/>
    <w:uiPriority w:val="9"/>
    <w:rsid w:val="007706C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7706C9"/>
    <w:pPr>
      <w:ind w:left="720"/>
      <w:contextualSpacing/>
    </w:pPr>
  </w:style>
  <w:style w:type="paragraph" w:customStyle="1" w:styleId="fdd">
    <w:name w:val="fdd"/>
    <w:next w:val="Normal"/>
    <w:link w:val="fddChar"/>
    <w:rsid w:val="00D54501"/>
    <w:pPr>
      <w:framePr w:wrap="around" w:vAnchor="text" w:hAnchor="text" w:y="1"/>
      <w:numPr>
        <w:ilvl w:val="1"/>
        <w:numId w:val="4"/>
      </w:numPr>
      <w:spacing w:before="120" w:after="120"/>
      <w:ind w:left="432"/>
    </w:pPr>
    <w:rPr>
      <w:color w:val="2F5496" w:themeColor="accent1" w:themeShade="BF"/>
      <w:sz w:val="32"/>
      <w:lang w:bidi="ar-SA"/>
    </w:rPr>
  </w:style>
  <w:style w:type="paragraph" w:styleId="TOC1">
    <w:name w:val="toc 1"/>
    <w:basedOn w:val="Normal"/>
    <w:next w:val="Normal"/>
    <w:autoRedefine/>
    <w:uiPriority w:val="39"/>
    <w:semiHidden/>
    <w:unhideWhenUsed/>
    <w:rsid w:val="00D54501"/>
    <w:pPr>
      <w:spacing w:after="100"/>
    </w:pPr>
  </w:style>
  <w:style w:type="character" w:customStyle="1" w:styleId="ListParagraphChar">
    <w:name w:val="List Paragraph Char"/>
    <w:basedOn w:val="DefaultParagraphFont"/>
    <w:link w:val="ListParagraph"/>
    <w:uiPriority w:val="34"/>
    <w:rsid w:val="007706C9"/>
  </w:style>
  <w:style w:type="character" w:customStyle="1" w:styleId="fddChar">
    <w:name w:val="fdd Char"/>
    <w:basedOn w:val="ListParagraphChar"/>
    <w:link w:val="fdd"/>
    <w:rsid w:val="00D54501"/>
    <w:rPr>
      <w:color w:val="2F5496" w:themeColor="accent1" w:themeShade="BF"/>
      <w:sz w:val="32"/>
      <w:lang w:bidi="ar-SA"/>
    </w:rPr>
  </w:style>
  <w:style w:type="paragraph" w:customStyle="1" w:styleId="Style3">
    <w:name w:val="Style3"/>
    <w:basedOn w:val="Normal"/>
    <w:next w:val="Normal"/>
    <w:link w:val="Style3Char"/>
    <w:qFormat/>
    <w:rsid w:val="003D4D37"/>
    <w:pPr>
      <w:numPr>
        <w:ilvl w:val="1"/>
        <w:numId w:val="5"/>
      </w:numPr>
    </w:pPr>
    <w:rPr>
      <w:color w:val="2F5496" w:themeColor="accent1" w:themeShade="BF"/>
      <w:sz w:val="32"/>
      <w:lang w:val="en-GB"/>
    </w:rPr>
  </w:style>
  <w:style w:type="paragraph" w:customStyle="1" w:styleId="Style4">
    <w:name w:val="Style4"/>
    <w:basedOn w:val="Normal"/>
    <w:next w:val="Normal"/>
    <w:link w:val="Style4Char"/>
    <w:qFormat/>
    <w:rsid w:val="003D4D37"/>
    <w:pPr>
      <w:numPr>
        <w:numId w:val="5"/>
      </w:numPr>
      <w:ind w:left="1800"/>
    </w:pPr>
    <w:rPr>
      <w:color w:val="2F5496" w:themeColor="accent1" w:themeShade="BF"/>
      <w:sz w:val="32"/>
      <w:lang w:val="en-GB"/>
    </w:rPr>
  </w:style>
  <w:style w:type="character" w:customStyle="1" w:styleId="Style3Char">
    <w:name w:val="Style3 Char"/>
    <w:basedOn w:val="DefaultParagraphFont"/>
    <w:link w:val="Style3"/>
    <w:rsid w:val="003D4D37"/>
    <w:rPr>
      <w:rFonts w:ascii="Century Gothic" w:hAnsi="Century Gothic"/>
      <w:color w:val="2F5496" w:themeColor="accent1" w:themeShade="BF"/>
      <w:sz w:val="32"/>
      <w:lang w:val="en-GB"/>
    </w:rPr>
  </w:style>
  <w:style w:type="paragraph" w:customStyle="1" w:styleId="To">
    <w:name w:val="To"/>
    <w:basedOn w:val="Normal"/>
    <w:next w:val="Normal"/>
    <w:rsid w:val="008F10F0"/>
    <w:pPr>
      <w:keepNext/>
      <w:keepLines/>
      <w:numPr>
        <w:numId w:val="7"/>
      </w:numPr>
      <w:spacing w:before="160" w:line="240" w:lineRule="auto"/>
      <w:ind w:right="1080"/>
    </w:pPr>
    <w:rPr>
      <w:rFonts w:eastAsia="Times New Roman" w:cs="Times New Roman"/>
      <w:b/>
      <w:color w:val="121E32"/>
      <w:spacing w:val="5"/>
      <w:szCs w:val="18"/>
      <w:lang w:bidi="ar-SA"/>
    </w:rPr>
  </w:style>
  <w:style w:type="character" w:customStyle="1" w:styleId="Style4Char">
    <w:name w:val="Style4 Char"/>
    <w:basedOn w:val="ListParagraphChar"/>
    <w:link w:val="Style4"/>
    <w:rsid w:val="003D4D37"/>
    <w:rPr>
      <w:rFonts w:ascii="Century Gothic" w:hAnsi="Century Gothic"/>
      <w:color w:val="2F5496" w:themeColor="accent1" w:themeShade="BF"/>
      <w:sz w:val="32"/>
      <w:lang w:val="en-GB"/>
    </w:rPr>
  </w:style>
  <w:style w:type="paragraph" w:customStyle="1" w:styleId="NoteHead">
    <w:name w:val="NoteHead"/>
    <w:basedOn w:val="Normal"/>
    <w:rsid w:val="008F10F0"/>
    <w:pPr>
      <w:keepLines/>
      <w:spacing w:before="0" w:after="0" w:line="240" w:lineRule="auto"/>
      <w:ind w:left="0"/>
      <w:jc w:val="center"/>
    </w:pPr>
    <w:rPr>
      <w:rFonts w:eastAsia="Times New Roman" w:cs="Times New Roman"/>
      <w:b/>
      <w:color w:val="FFFFFF"/>
      <w:sz w:val="22"/>
      <w:lang w:bidi="ar-SA"/>
    </w:rPr>
  </w:style>
  <w:style w:type="paragraph" w:customStyle="1" w:styleId="Notetext">
    <w:name w:val="Notetext"/>
    <w:basedOn w:val="Normal"/>
    <w:autoRedefine/>
    <w:rsid w:val="008F10F0"/>
    <w:pPr>
      <w:keepNext/>
      <w:keepLines/>
      <w:spacing w:before="40" w:after="0" w:line="240" w:lineRule="auto"/>
      <w:ind w:left="0"/>
    </w:pPr>
    <w:rPr>
      <w:rFonts w:eastAsia="Batang" w:cs="Times New Roman"/>
      <w:bCs/>
      <w:color w:val="FFFFFF" w:themeColor="background1"/>
      <w:szCs w:val="20"/>
      <w:lang w:eastAsia="ko-KR" w:bidi="ar-SA"/>
    </w:rPr>
  </w:style>
  <w:style w:type="paragraph" w:customStyle="1" w:styleId="NumbersManual">
    <w:name w:val="Numbers Manual"/>
    <w:basedOn w:val="Normal"/>
    <w:rsid w:val="008F10F0"/>
    <w:pPr>
      <w:keepLines/>
      <w:spacing w:before="0" w:line="240" w:lineRule="auto"/>
      <w:ind w:hanging="360"/>
    </w:pPr>
    <w:rPr>
      <w:rFonts w:eastAsia="Times New Roman" w:cs="Times New Roman"/>
      <w:color w:val="121E32"/>
      <w:szCs w:val="18"/>
      <w:lang w:bidi="ar-SA"/>
    </w:rPr>
  </w:style>
  <w:style w:type="paragraph" w:customStyle="1" w:styleId="a0">
    <w:name w:val="ראשון"/>
    <w:basedOn w:val="Heading3"/>
    <w:next w:val="Normal"/>
    <w:link w:val="Char0"/>
    <w:qFormat/>
    <w:rsid w:val="008F10F0"/>
    <w:pPr>
      <w:numPr>
        <w:ilvl w:val="0"/>
        <w:numId w:val="1"/>
      </w:numPr>
      <w:spacing w:after="160"/>
    </w:pPr>
    <w:rPr>
      <w:color w:val="1F3864" w:themeColor="accent1" w:themeShade="80"/>
    </w:rPr>
  </w:style>
  <w:style w:type="paragraph" w:customStyle="1" w:styleId="a1">
    <w:name w:val="משנה"/>
    <w:basedOn w:val="Heading3"/>
    <w:next w:val="Normal"/>
    <w:link w:val="Char1"/>
    <w:qFormat/>
    <w:rsid w:val="008F10F0"/>
    <w:pPr>
      <w:numPr>
        <w:ilvl w:val="1"/>
        <w:numId w:val="1"/>
      </w:numPr>
      <w:spacing w:after="160"/>
    </w:pPr>
    <w:rPr>
      <w:color w:val="2F5496" w:themeColor="accent1" w:themeShade="BF"/>
    </w:rPr>
  </w:style>
  <w:style w:type="character" w:customStyle="1" w:styleId="Char0">
    <w:name w:val="ראשון Char"/>
    <w:basedOn w:val="Heading3Char"/>
    <w:link w:val="a0"/>
    <w:rsid w:val="008F10F0"/>
    <w:rPr>
      <w:rFonts w:ascii="Century Gothic" w:eastAsia="Arial" w:hAnsi="Century Gothic" w:cs="Times New Roman"/>
      <w:color w:val="1F3864" w:themeColor="accent1" w:themeShade="80"/>
      <w:sz w:val="32"/>
      <w:szCs w:val="28"/>
      <w:lang w:bidi="ar-SA"/>
    </w:rPr>
  </w:style>
  <w:style w:type="paragraph" w:customStyle="1" w:styleId="a2">
    <w:name w:val="שלישי"/>
    <w:basedOn w:val="Heading3"/>
    <w:next w:val="Normal"/>
    <w:link w:val="Char2"/>
    <w:qFormat/>
    <w:rsid w:val="004A7A9A"/>
    <w:pPr>
      <w:numPr>
        <w:numId w:val="1"/>
      </w:numPr>
      <w:spacing w:after="160"/>
    </w:pPr>
    <w:rPr>
      <w:color w:val="8EAADB" w:themeColor="accent1" w:themeTint="99"/>
    </w:rPr>
  </w:style>
  <w:style w:type="character" w:customStyle="1" w:styleId="Char1">
    <w:name w:val="משנה Char"/>
    <w:basedOn w:val="Heading3Char"/>
    <w:link w:val="a1"/>
    <w:rsid w:val="008F10F0"/>
    <w:rPr>
      <w:rFonts w:ascii="Century Gothic" w:eastAsia="Arial" w:hAnsi="Century Gothic" w:cs="Times New Roman"/>
      <w:color w:val="2F5496" w:themeColor="accent1" w:themeShade="BF"/>
      <w:sz w:val="32"/>
      <w:szCs w:val="28"/>
      <w:lang w:bidi="ar-SA"/>
    </w:rPr>
  </w:style>
  <w:style w:type="paragraph" w:styleId="TOC3">
    <w:name w:val="toc 3"/>
    <w:basedOn w:val="Normal"/>
    <w:next w:val="Normal"/>
    <w:autoRedefine/>
    <w:uiPriority w:val="39"/>
    <w:unhideWhenUsed/>
    <w:rsid w:val="004A7A9A"/>
    <w:pPr>
      <w:spacing w:after="100"/>
      <w:ind w:left="360"/>
    </w:pPr>
  </w:style>
  <w:style w:type="character" w:customStyle="1" w:styleId="Char2">
    <w:name w:val="שלישי Char"/>
    <w:basedOn w:val="Heading3Char"/>
    <w:link w:val="a2"/>
    <w:rsid w:val="004A7A9A"/>
    <w:rPr>
      <w:rFonts w:ascii="Century Gothic" w:eastAsia="Arial" w:hAnsi="Century Gothic" w:cs="Times New Roman"/>
      <w:color w:val="8EAADB" w:themeColor="accent1" w:themeTint="99"/>
      <w:sz w:val="32"/>
      <w:szCs w:val="28"/>
      <w:lang w:bidi="ar-SA"/>
    </w:rPr>
  </w:style>
  <w:style w:type="character" w:customStyle="1" w:styleId="Heading4Char">
    <w:name w:val="Heading 4 Char"/>
    <w:basedOn w:val="DefaultParagraphFont"/>
    <w:link w:val="Heading4"/>
    <w:uiPriority w:val="9"/>
    <w:rsid w:val="002A0B76"/>
    <w:rPr>
      <w:rFonts w:asciiTheme="majorHAnsi" w:eastAsiaTheme="majorEastAsia" w:hAnsiTheme="majorHAnsi" w:cstheme="majorBidi"/>
      <w:i/>
      <w:iCs/>
      <w:color w:val="2F5496" w:themeColor="accent1" w:themeShade="BF"/>
      <w:sz w:val="18"/>
    </w:rPr>
  </w:style>
  <w:style w:type="paragraph" w:customStyle="1" w:styleId="Callouts">
    <w:name w:val="Callouts"/>
    <w:basedOn w:val="Normal"/>
    <w:rsid w:val="002A0B76"/>
    <w:pPr>
      <w:keepLines/>
      <w:spacing w:before="0" w:after="0" w:line="240" w:lineRule="auto"/>
      <w:ind w:left="0"/>
    </w:pPr>
    <w:rPr>
      <w:rFonts w:eastAsia="Times New Roman" w:cs="Arial"/>
      <w:color w:val="121E32"/>
      <w:sz w:val="14"/>
      <w:szCs w:val="14"/>
      <w:lang w:bidi="ar-SA"/>
    </w:rPr>
  </w:style>
  <w:style w:type="paragraph" w:styleId="NoSpacing">
    <w:name w:val="No Spacing"/>
    <w:link w:val="NoSpacingChar"/>
    <w:uiPriority w:val="1"/>
    <w:qFormat/>
    <w:rsid w:val="002A0B76"/>
    <w:pPr>
      <w:spacing w:after="0" w:line="240" w:lineRule="auto"/>
      <w:ind w:left="1440"/>
    </w:pPr>
    <w:rPr>
      <w:rFonts w:ascii="Century Gothic" w:hAnsi="Century Gothic"/>
      <w:sz w:val="18"/>
    </w:rPr>
  </w:style>
  <w:style w:type="paragraph" w:customStyle="1" w:styleId="a">
    <w:name w:val="שלבים"/>
    <w:basedOn w:val="Normal"/>
    <w:next w:val="Normal"/>
    <w:link w:val="Char3"/>
    <w:qFormat/>
    <w:rsid w:val="002A0B76"/>
    <w:pPr>
      <w:numPr>
        <w:numId w:val="9"/>
      </w:numPr>
    </w:pPr>
  </w:style>
  <w:style w:type="paragraph" w:styleId="Caption">
    <w:name w:val="caption"/>
    <w:basedOn w:val="Normal"/>
    <w:next w:val="Normal"/>
    <w:uiPriority w:val="35"/>
    <w:unhideWhenUsed/>
    <w:qFormat/>
    <w:rsid w:val="00ED1B5A"/>
    <w:pPr>
      <w:spacing w:before="0" w:after="200" w:line="240" w:lineRule="auto"/>
    </w:pPr>
    <w:rPr>
      <w:b/>
      <w:iCs/>
      <w:color w:val="44546A" w:themeColor="text2"/>
      <w:szCs w:val="18"/>
    </w:rPr>
  </w:style>
  <w:style w:type="character" w:customStyle="1" w:styleId="NoSpacingChar">
    <w:name w:val="No Spacing Char"/>
    <w:basedOn w:val="DefaultParagraphFont"/>
    <w:link w:val="NoSpacing"/>
    <w:uiPriority w:val="1"/>
    <w:rsid w:val="002A0B76"/>
    <w:rPr>
      <w:rFonts w:ascii="Century Gothic" w:hAnsi="Century Gothic"/>
      <w:sz w:val="18"/>
    </w:rPr>
  </w:style>
  <w:style w:type="character" w:customStyle="1" w:styleId="Char3">
    <w:name w:val="שלבים Char"/>
    <w:basedOn w:val="NoSpacingChar"/>
    <w:link w:val="a"/>
    <w:rsid w:val="002A0B76"/>
    <w:rPr>
      <w:rFonts w:ascii="Century Gothic" w:hAnsi="Century Gothic"/>
      <w:sz w:val="18"/>
    </w:rPr>
  </w:style>
  <w:style w:type="paragraph" w:styleId="NormalWeb">
    <w:name w:val="Normal (Web)"/>
    <w:basedOn w:val="Normal"/>
    <w:uiPriority w:val="99"/>
    <w:semiHidden/>
    <w:unhideWhenUsed/>
    <w:rsid w:val="00B076A7"/>
    <w:pPr>
      <w:spacing w:before="100" w:beforeAutospacing="1" w:after="100" w:afterAutospacing="1" w:line="240" w:lineRule="auto"/>
      <w:ind w:left="0"/>
    </w:pPr>
    <w:rPr>
      <w:rFonts w:ascii="Times New Roman" w:eastAsiaTheme="minorEastAsia" w:hAnsi="Times New Roman" w:cs="Times New Roman"/>
      <w:sz w:val="24"/>
      <w:szCs w:val="24"/>
    </w:rPr>
  </w:style>
  <w:style w:type="paragraph" w:customStyle="1" w:styleId="ckecklist">
    <w:name w:val="ckecklist"/>
    <w:basedOn w:val="ListParagraph"/>
    <w:link w:val="ckecklistChar"/>
    <w:qFormat/>
    <w:rsid w:val="00CE1DAE"/>
    <w:pPr>
      <w:numPr>
        <w:numId w:val="16"/>
      </w:numPr>
      <w:spacing w:before="0" w:after="160"/>
    </w:pPr>
  </w:style>
  <w:style w:type="character" w:customStyle="1" w:styleId="ckecklistChar">
    <w:name w:val="ckecklist Char"/>
    <w:basedOn w:val="ListParagraphChar"/>
    <w:link w:val="ckecklist"/>
    <w:rsid w:val="00CE1DAE"/>
    <w:rPr>
      <w:rFonts w:ascii="Century Gothic" w:hAnsi="Century Gothic"/>
      <w:sz w:val="18"/>
    </w:rPr>
  </w:style>
  <w:style w:type="table" w:styleId="TableGrid">
    <w:name w:val="Table Grid"/>
    <w:basedOn w:val="TableNormal"/>
    <w:uiPriority w:val="39"/>
    <w:rsid w:val="009D5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F4C"/>
    <w:rPr>
      <w:rFonts w:asciiTheme="majorHAnsi" w:eastAsiaTheme="majorEastAsia" w:hAnsiTheme="majorHAnsi" w:cstheme="majorBidi"/>
      <w:color w:val="2F5496" w:themeColor="accent1" w:themeShade="BF"/>
      <w:sz w:val="32"/>
      <w:szCs w:val="32"/>
      <w:lang w:bidi="ar-SA"/>
    </w:rPr>
  </w:style>
  <w:style w:type="character" w:styleId="CommentReference">
    <w:name w:val="annotation reference"/>
    <w:basedOn w:val="DefaultParagraphFont"/>
    <w:uiPriority w:val="99"/>
    <w:semiHidden/>
    <w:unhideWhenUsed/>
    <w:rsid w:val="00F95B93"/>
    <w:rPr>
      <w:sz w:val="16"/>
      <w:szCs w:val="16"/>
    </w:rPr>
  </w:style>
  <w:style w:type="paragraph" w:styleId="CommentText">
    <w:name w:val="annotation text"/>
    <w:basedOn w:val="Normal"/>
    <w:link w:val="CommentTextChar"/>
    <w:uiPriority w:val="99"/>
    <w:semiHidden/>
    <w:unhideWhenUsed/>
    <w:rsid w:val="00F95B93"/>
    <w:pPr>
      <w:spacing w:line="240" w:lineRule="auto"/>
    </w:pPr>
    <w:rPr>
      <w:sz w:val="20"/>
      <w:szCs w:val="20"/>
    </w:rPr>
  </w:style>
  <w:style w:type="character" w:customStyle="1" w:styleId="CommentTextChar">
    <w:name w:val="Comment Text Char"/>
    <w:basedOn w:val="DefaultParagraphFont"/>
    <w:link w:val="CommentText"/>
    <w:uiPriority w:val="99"/>
    <w:semiHidden/>
    <w:rsid w:val="00F95B93"/>
    <w:rPr>
      <w:rFonts w:ascii="Century Gothic" w:hAnsi="Century Gothic"/>
      <w:sz w:val="20"/>
      <w:szCs w:val="20"/>
    </w:rPr>
  </w:style>
  <w:style w:type="paragraph" w:styleId="CommentSubject">
    <w:name w:val="annotation subject"/>
    <w:basedOn w:val="CommentText"/>
    <w:next w:val="CommentText"/>
    <w:link w:val="CommentSubjectChar"/>
    <w:uiPriority w:val="99"/>
    <w:semiHidden/>
    <w:unhideWhenUsed/>
    <w:rsid w:val="00F95B93"/>
    <w:rPr>
      <w:b/>
      <w:bCs/>
    </w:rPr>
  </w:style>
  <w:style w:type="character" w:customStyle="1" w:styleId="CommentSubjectChar">
    <w:name w:val="Comment Subject Char"/>
    <w:basedOn w:val="CommentTextChar"/>
    <w:link w:val="CommentSubject"/>
    <w:uiPriority w:val="99"/>
    <w:semiHidden/>
    <w:rsid w:val="00F95B93"/>
    <w:rPr>
      <w:rFonts w:ascii="Century Gothic" w:hAnsi="Century Gothic"/>
      <w:b/>
      <w:bCs/>
      <w:sz w:val="20"/>
      <w:szCs w:val="20"/>
    </w:rPr>
  </w:style>
  <w:style w:type="paragraph" w:styleId="BalloonText">
    <w:name w:val="Balloon Text"/>
    <w:basedOn w:val="Normal"/>
    <w:link w:val="BalloonTextChar"/>
    <w:uiPriority w:val="99"/>
    <w:semiHidden/>
    <w:unhideWhenUsed/>
    <w:rsid w:val="00F95B93"/>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F95B93"/>
    <w:rPr>
      <w:rFonts w:ascii="Segoe UI" w:hAnsi="Segoe UI" w:cs="Segoe UI"/>
      <w:sz w:val="18"/>
      <w:szCs w:val="18"/>
    </w:rPr>
  </w:style>
  <w:style w:type="paragraph" w:styleId="IntenseQuote">
    <w:name w:val="Intense Quote"/>
    <w:basedOn w:val="Normal"/>
    <w:next w:val="Normal"/>
    <w:link w:val="IntenseQuoteChar"/>
    <w:uiPriority w:val="30"/>
    <w:qFormat/>
    <w:rsid w:val="00D227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227F3"/>
    <w:rPr>
      <w:rFonts w:ascii="Century Gothic" w:hAnsi="Century Gothic"/>
      <w:i/>
      <w:iCs/>
      <w:color w:val="4472C4" w:themeColor="accent1"/>
      <w:sz w:val="18"/>
    </w:rPr>
  </w:style>
  <w:style w:type="character" w:customStyle="1" w:styleId="Heading5Char">
    <w:name w:val="Heading 5 Char"/>
    <w:basedOn w:val="DefaultParagraphFont"/>
    <w:link w:val="Heading5"/>
    <w:uiPriority w:val="9"/>
    <w:rsid w:val="00A14A6B"/>
    <w:rPr>
      <w:rFonts w:asciiTheme="majorHAnsi" w:eastAsiaTheme="majorEastAsia" w:hAnsiTheme="majorHAnsi" w:cstheme="majorBidi"/>
      <w:color w:val="2F5496" w:themeColor="accent1" w:themeShade="B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446729">
      <w:bodyDiv w:val="1"/>
      <w:marLeft w:val="0"/>
      <w:marRight w:val="0"/>
      <w:marTop w:val="0"/>
      <w:marBottom w:val="0"/>
      <w:divBdr>
        <w:top w:val="none" w:sz="0" w:space="0" w:color="auto"/>
        <w:left w:val="none" w:sz="0" w:space="0" w:color="auto"/>
        <w:bottom w:val="none" w:sz="0" w:space="0" w:color="auto"/>
        <w:right w:val="none" w:sz="0" w:space="0" w:color="auto"/>
      </w:divBdr>
      <w:divsChild>
        <w:div w:id="1550608548">
          <w:marLeft w:val="0"/>
          <w:marRight w:val="0"/>
          <w:marTop w:val="0"/>
          <w:marBottom w:val="0"/>
          <w:divBdr>
            <w:top w:val="none" w:sz="0" w:space="0" w:color="auto"/>
            <w:left w:val="none" w:sz="0" w:space="0" w:color="auto"/>
            <w:bottom w:val="none" w:sz="0" w:space="0" w:color="auto"/>
            <w:right w:val="none" w:sz="0" w:space="0" w:color="auto"/>
          </w:divBdr>
        </w:div>
      </w:divsChild>
    </w:div>
    <w:div w:id="1169830034">
      <w:bodyDiv w:val="1"/>
      <w:marLeft w:val="0"/>
      <w:marRight w:val="0"/>
      <w:marTop w:val="0"/>
      <w:marBottom w:val="0"/>
      <w:divBdr>
        <w:top w:val="none" w:sz="0" w:space="0" w:color="auto"/>
        <w:left w:val="none" w:sz="0" w:space="0" w:color="auto"/>
        <w:bottom w:val="none" w:sz="0" w:space="0" w:color="auto"/>
        <w:right w:val="none" w:sz="0" w:space="0" w:color="auto"/>
      </w:divBdr>
    </w:div>
    <w:div w:id="1568883261">
      <w:bodyDiv w:val="1"/>
      <w:marLeft w:val="0"/>
      <w:marRight w:val="0"/>
      <w:marTop w:val="0"/>
      <w:marBottom w:val="0"/>
      <w:divBdr>
        <w:top w:val="none" w:sz="0" w:space="0" w:color="auto"/>
        <w:left w:val="none" w:sz="0" w:space="0" w:color="auto"/>
        <w:bottom w:val="none" w:sz="0" w:space="0" w:color="auto"/>
        <w:right w:val="none" w:sz="0" w:space="0" w:color="auto"/>
      </w:divBdr>
    </w:div>
    <w:div w:id="1634601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jp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microsoft.com/office/2011/relationships/people" Target="people.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E:\Downloads\Application%20No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FF54B-440C-4F32-9BB9-E659F8756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Application Note</Template>
  <TotalTime>0</TotalTime>
  <Pages>23</Pages>
  <Words>1510</Words>
  <Characters>8609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Monty Alon</dc:creator>
  <cp:keywords>Technical Note</cp:keywords>
  <dc:description/>
  <cp:lastModifiedBy>Elad Toister</cp:lastModifiedBy>
  <cp:revision>2</cp:revision>
  <cp:lastPrinted>2017-02-01T06:25:00Z</cp:lastPrinted>
  <dcterms:created xsi:type="dcterms:W3CDTF">2018-07-22T06:32:00Z</dcterms:created>
  <dcterms:modified xsi:type="dcterms:W3CDTF">2018-07-22T06:32:00Z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-1426239476</vt:i4>
  </property>
</Properties>
</file>