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92CC8D" w14:textId="77777777" w:rsidR="00884CB0" w:rsidRPr="00906AA4" w:rsidRDefault="00923349">
      <w:pPr>
        <w:spacing w:before="0" w:after="160"/>
        <w:ind w:left="0"/>
        <w:rPr>
          <w:rFonts w:asciiTheme="minorHAnsi" w:hAnsiTheme="minorHAnsi" w:cstheme="minorHAnsi"/>
          <w:sz w:val="24"/>
          <w:szCs w:val="24"/>
        </w:rPr>
      </w:pPr>
      <w:bookmarkStart w:id="6" w:name="_Hlk496509865"/>
      <w:r>
        <w:rPr>
          <w:rFonts w:asciiTheme="minorHAnsi" w:hAnsiTheme="minorHAnsi" w:cstheme="minorHAnsi"/>
          <w:noProof/>
          <w:sz w:val="24"/>
          <w:szCs w:val="24"/>
        </w:rPr>
        <w:drawing>
          <wp:anchor distT="0" distB="0" distL="114300" distR="114300" simplePos="0" relativeHeight="251730944" behindDoc="1" locked="0" layoutInCell="1" allowOverlap="1" wp14:anchorId="4D6514ED" wp14:editId="39E0ABFA">
            <wp:simplePos x="0" y="0"/>
            <wp:positionH relativeFrom="page">
              <wp:align>right</wp:align>
            </wp:positionH>
            <wp:positionV relativeFrom="paragraph">
              <wp:posOffset>-1577340</wp:posOffset>
            </wp:positionV>
            <wp:extent cx="7566660" cy="10703256"/>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D i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6660" cy="10703256"/>
                    </a:xfrm>
                    <a:prstGeom prst="rect">
                      <a:avLst/>
                    </a:prstGeom>
                  </pic:spPr>
                </pic:pic>
              </a:graphicData>
            </a:graphic>
            <wp14:sizeRelH relativeFrom="margin">
              <wp14:pctWidth>0</wp14:pctWidth>
            </wp14:sizeRelH>
            <wp14:sizeRelV relativeFrom="margin">
              <wp14:pctHeight>0</wp14:pctHeight>
            </wp14:sizeRelV>
          </wp:anchor>
        </w:drawing>
      </w:r>
    </w:p>
    <w:p w14:paraId="71BE053A" w14:textId="77777777" w:rsidR="00884CB0" w:rsidRPr="00906AA4" w:rsidRDefault="00884CB0">
      <w:pPr>
        <w:spacing w:before="0" w:after="160"/>
        <w:ind w:left="0"/>
        <w:rPr>
          <w:rFonts w:asciiTheme="minorHAnsi" w:hAnsiTheme="minorHAnsi" w:cstheme="minorHAnsi"/>
          <w:sz w:val="24"/>
          <w:szCs w:val="24"/>
        </w:rPr>
      </w:pPr>
    </w:p>
    <w:p w14:paraId="21DB7144" w14:textId="77777777" w:rsidR="00884CB0" w:rsidRPr="00906AA4" w:rsidRDefault="00884CB0">
      <w:pPr>
        <w:spacing w:before="0" w:after="160"/>
        <w:ind w:left="0"/>
        <w:rPr>
          <w:rFonts w:asciiTheme="minorHAnsi" w:hAnsiTheme="minorHAnsi" w:cstheme="minorHAnsi"/>
          <w:sz w:val="24"/>
          <w:szCs w:val="24"/>
        </w:rPr>
      </w:pPr>
    </w:p>
    <w:p w14:paraId="7A950675" w14:textId="77777777" w:rsidR="00884CB0" w:rsidRPr="00906AA4" w:rsidRDefault="00884CB0">
      <w:pPr>
        <w:spacing w:before="0" w:after="160"/>
        <w:ind w:left="0"/>
        <w:rPr>
          <w:rFonts w:asciiTheme="minorHAnsi" w:hAnsiTheme="minorHAnsi" w:cstheme="minorHAnsi"/>
          <w:sz w:val="24"/>
          <w:szCs w:val="24"/>
        </w:rPr>
      </w:pPr>
    </w:p>
    <w:p w14:paraId="42259EA8" w14:textId="77777777" w:rsidR="00CF210A" w:rsidRPr="00906AA4" w:rsidRDefault="00CF210A">
      <w:pPr>
        <w:spacing w:before="0" w:after="160"/>
        <w:ind w:left="0"/>
        <w:rPr>
          <w:rFonts w:asciiTheme="minorHAnsi" w:hAnsiTheme="minorHAnsi" w:cstheme="minorHAnsi"/>
          <w:sz w:val="24"/>
          <w:szCs w:val="24"/>
        </w:rPr>
      </w:pPr>
    </w:p>
    <w:p w14:paraId="38445917" w14:textId="77777777" w:rsidR="00CF210A" w:rsidRPr="00906AA4" w:rsidRDefault="00CF210A">
      <w:pPr>
        <w:spacing w:before="0" w:after="160"/>
        <w:ind w:left="0"/>
        <w:rPr>
          <w:rFonts w:asciiTheme="minorHAnsi" w:hAnsiTheme="minorHAnsi" w:cstheme="minorHAnsi"/>
          <w:sz w:val="24"/>
          <w:szCs w:val="24"/>
        </w:rPr>
      </w:pPr>
    </w:p>
    <w:p w14:paraId="311A9AD4" w14:textId="77777777" w:rsidR="00CF210A" w:rsidRPr="00906AA4" w:rsidRDefault="00CF210A">
      <w:pPr>
        <w:spacing w:before="0" w:after="160"/>
        <w:ind w:left="0"/>
        <w:rPr>
          <w:rFonts w:asciiTheme="minorHAnsi" w:hAnsiTheme="minorHAnsi" w:cstheme="minorHAnsi"/>
          <w:sz w:val="24"/>
          <w:szCs w:val="24"/>
        </w:rPr>
      </w:pPr>
    </w:p>
    <w:p w14:paraId="64B277D4" w14:textId="77777777" w:rsidR="00CF210A" w:rsidRPr="00906AA4" w:rsidRDefault="00CF210A">
      <w:pPr>
        <w:spacing w:before="0" w:after="160"/>
        <w:ind w:left="0"/>
        <w:rPr>
          <w:rFonts w:asciiTheme="minorHAnsi" w:hAnsiTheme="minorHAnsi" w:cstheme="minorHAnsi"/>
          <w:sz w:val="24"/>
          <w:szCs w:val="24"/>
        </w:rPr>
      </w:pPr>
    </w:p>
    <w:p w14:paraId="2DABDE6D" w14:textId="77777777" w:rsidR="00CF210A" w:rsidRPr="00906AA4" w:rsidRDefault="00CF210A">
      <w:pPr>
        <w:spacing w:before="0" w:after="160"/>
        <w:ind w:left="0"/>
        <w:rPr>
          <w:rFonts w:asciiTheme="minorHAnsi" w:hAnsiTheme="minorHAnsi" w:cstheme="minorHAnsi"/>
          <w:sz w:val="24"/>
          <w:szCs w:val="24"/>
        </w:rPr>
      </w:pPr>
    </w:p>
    <w:p w14:paraId="3580D058" w14:textId="77777777" w:rsidR="00CF210A" w:rsidRPr="00906AA4" w:rsidRDefault="00CF210A">
      <w:pPr>
        <w:spacing w:before="0" w:after="160"/>
        <w:ind w:left="0"/>
        <w:rPr>
          <w:rFonts w:asciiTheme="minorHAnsi" w:hAnsiTheme="minorHAnsi" w:cstheme="minorHAnsi"/>
          <w:sz w:val="24"/>
          <w:szCs w:val="24"/>
        </w:rPr>
      </w:pPr>
    </w:p>
    <w:p w14:paraId="29C58428" w14:textId="77777777" w:rsidR="00CF210A" w:rsidRPr="00906AA4" w:rsidRDefault="00CF210A">
      <w:pPr>
        <w:spacing w:before="0" w:after="160"/>
        <w:ind w:left="0"/>
        <w:rPr>
          <w:rFonts w:asciiTheme="minorHAnsi" w:hAnsiTheme="minorHAnsi" w:cstheme="minorHAnsi"/>
          <w:sz w:val="24"/>
          <w:szCs w:val="24"/>
        </w:rPr>
      </w:pPr>
    </w:p>
    <w:p w14:paraId="196BB140" w14:textId="77777777" w:rsidR="00CF210A" w:rsidRPr="00906AA4" w:rsidRDefault="00CF210A">
      <w:pPr>
        <w:spacing w:before="0" w:after="160"/>
        <w:ind w:left="0"/>
        <w:rPr>
          <w:rFonts w:asciiTheme="minorHAnsi" w:hAnsiTheme="minorHAnsi" w:cstheme="minorHAnsi"/>
          <w:sz w:val="24"/>
          <w:szCs w:val="24"/>
        </w:rPr>
      </w:pPr>
    </w:p>
    <w:p w14:paraId="537B9900" w14:textId="77777777" w:rsidR="00CF210A" w:rsidRPr="00906AA4" w:rsidRDefault="00CF210A">
      <w:pPr>
        <w:spacing w:before="0" w:after="160"/>
        <w:ind w:left="0"/>
        <w:rPr>
          <w:rFonts w:asciiTheme="minorHAnsi" w:hAnsiTheme="minorHAnsi" w:cstheme="minorHAnsi"/>
          <w:sz w:val="24"/>
          <w:szCs w:val="24"/>
        </w:rPr>
      </w:pPr>
    </w:p>
    <w:p w14:paraId="47A96A0B" w14:textId="77777777" w:rsidR="00CF210A" w:rsidRPr="00906AA4" w:rsidRDefault="00254F16">
      <w:pPr>
        <w:spacing w:before="0" w:after="160"/>
        <w:ind w:left="0"/>
        <w:rPr>
          <w:rFonts w:asciiTheme="minorHAnsi" w:hAnsiTheme="minorHAnsi" w:cstheme="minorHAnsi"/>
          <w:sz w:val="24"/>
          <w:szCs w:val="24"/>
        </w:rPr>
      </w:pPr>
      <w:r>
        <w:rPr>
          <w:rFonts w:asciiTheme="minorHAnsi" w:hAnsiTheme="minorHAnsi" w:cstheme="minorHAnsi"/>
          <w:noProof/>
          <w:sz w:val="24"/>
          <w:szCs w:val="24"/>
        </w:rPr>
        <mc:AlternateContent>
          <mc:Choice Requires="wps">
            <w:drawing>
              <wp:anchor distT="0" distB="0" distL="114300" distR="114300" simplePos="0" relativeHeight="251663360" behindDoc="0" locked="0" layoutInCell="1" allowOverlap="1" wp14:anchorId="7B327487" wp14:editId="59AD4FA9">
                <wp:simplePos x="0" y="0"/>
                <wp:positionH relativeFrom="column">
                  <wp:posOffset>1209040</wp:posOffset>
                </wp:positionH>
                <wp:positionV relativeFrom="paragraph">
                  <wp:posOffset>116840</wp:posOffset>
                </wp:positionV>
                <wp:extent cx="4419600" cy="1514475"/>
                <wp:effectExtent l="0" t="0" r="0" b="0"/>
                <wp:wrapNone/>
                <wp:docPr id="9" name="Text Box 9"/>
                <wp:cNvGraphicFramePr/>
                <a:graphic xmlns:a="http://schemas.openxmlformats.org/drawingml/2006/main">
                  <a:graphicData uri="http://schemas.microsoft.com/office/word/2010/wordprocessingShape">
                    <wps:wsp>
                      <wps:cNvSpPr txBox="1"/>
                      <wps:spPr>
                        <a:xfrm>
                          <a:off x="0" y="0"/>
                          <a:ext cx="4419600" cy="1514475"/>
                        </a:xfrm>
                        <a:prstGeom prst="rect">
                          <a:avLst/>
                        </a:prstGeom>
                        <a:noFill/>
                        <a:ln w="6350">
                          <a:noFill/>
                        </a:ln>
                      </wps:spPr>
                      <wps:txbx>
                        <w:txbxContent>
                          <w:p w14:paraId="7C5D72E4" w14:textId="77777777" w:rsidR="001F389A" w:rsidRPr="0086012D" w:rsidRDefault="001F389A" w:rsidP="004C347A">
                            <w:pPr>
                              <w:pStyle w:val="headlinecover1"/>
                            </w:pPr>
                            <w:r w:rsidRPr="00DD269D">
                              <w:t>Massiv</w:t>
                            </w:r>
                            <w:r w:rsidRPr="0086012D">
                              <w:t>it</w:t>
                            </w:r>
                          </w:p>
                          <w:p w14:paraId="280D9D93" w14:textId="77777777" w:rsidR="001F389A" w:rsidRDefault="001F389A" w:rsidP="004C347A">
                            <w:pPr>
                              <w:pStyle w:val="headlinecover2"/>
                            </w:pPr>
                            <w:r>
                              <w:t xml:space="preserve">HOW-TO GUIDE </w:t>
                            </w:r>
                          </w:p>
                          <w:p w14:paraId="2D62D6E9" w14:textId="77777777" w:rsidR="001F389A" w:rsidRDefault="001F389A">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327487" id="_x0000_t202" coordsize="21600,21600" o:spt="202" path="m,l,21600r21600,l21600,xe">
                <v:stroke joinstyle="miter"/>
                <v:path gradientshapeok="t" o:connecttype="rect"/>
              </v:shapetype>
              <v:shape id="Text Box 9" o:spid="_x0000_s1026" type="#_x0000_t202" style="position:absolute;margin-left:95.2pt;margin-top:9.2pt;width:348pt;height:11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" filled="f" stroked="f" strokeweight=".5pt">
                <v:textbox>
                  <w:txbxContent>
                    <w:p w14:paraId="7C5D72E4" w14:textId="77777777" w:rsidR="001F389A" w:rsidRPr="0086012D" w:rsidRDefault="001F389A" w:rsidP="004C347A">
                      <w:pPr>
                        <w:pStyle w:val="headlinecover1"/>
                      </w:pPr>
                      <w:r w:rsidRPr="00DD269D">
                        <w:t>Massiv</w:t>
                      </w:r>
                      <w:r w:rsidRPr="0086012D">
                        <w:t>it</w:t>
                      </w:r>
                    </w:p>
                    <w:p w14:paraId="280D9D93" w14:textId="77777777" w:rsidR="001F389A" w:rsidRDefault="001F389A" w:rsidP="004C347A">
                      <w:pPr>
                        <w:pStyle w:val="headlinecover2"/>
                      </w:pPr>
                      <w:r>
                        <w:t xml:space="preserve">HOW-TO GUIDE </w:t>
                      </w:r>
                    </w:p>
                    <w:p w14:paraId="2D62D6E9" w14:textId="77777777" w:rsidR="001F389A" w:rsidRDefault="001F389A">
                      <w:pPr>
                        <w:ind w:left="0"/>
                      </w:pPr>
                    </w:p>
                  </w:txbxContent>
                </v:textbox>
              </v:shape>
            </w:pict>
          </mc:Fallback>
        </mc:AlternateContent>
      </w:r>
    </w:p>
    <w:p w14:paraId="4956080E" w14:textId="77777777" w:rsidR="00CF210A" w:rsidRPr="00906AA4" w:rsidRDefault="00CF210A">
      <w:pPr>
        <w:spacing w:before="0" w:after="160"/>
        <w:ind w:left="0"/>
        <w:rPr>
          <w:rFonts w:asciiTheme="minorHAnsi" w:hAnsiTheme="minorHAnsi" w:cstheme="minorHAnsi"/>
          <w:sz w:val="24"/>
          <w:szCs w:val="24"/>
        </w:rPr>
      </w:pPr>
    </w:p>
    <w:p w14:paraId="047FD5AF" w14:textId="77777777" w:rsidR="00CF210A" w:rsidRPr="00906AA4" w:rsidRDefault="00CF210A">
      <w:pPr>
        <w:spacing w:before="0" w:after="160"/>
        <w:ind w:left="0"/>
        <w:rPr>
          <w:rFonts w:asciiTheme="minorHAnsi" w:hAnsiTheme="minorHAnsi" w:cstheme="minorHAnsi"/>
          <w:sz w:val="24"/>
          <w:szCs w:val="24"/>
        </w:rPr>
      </w:pPr>
    </w:p>
    <w:p w14:paraId="373550D3" w14:textId="77777777" w:rsidR="00CF210A" w:rsidRPr="00906AA4" w:rsidRDefault="00CF210A">
      <w:pPr>
        <w:spacing w:before="0" w:after="160"/>
        <w:ind w:left="0"/>
        <w:rPr>
          <w:rFonts w:asciiTheme="minorHAnsi" w:hAnsiTheme="minorHAnsi" w:cstheme="minorHAnsi"/>
          <w:sz w:val="24"/>
          <w:szCs w:val="24"/>
        </w:rPr>
      </w:pPr>
    </w:p>
    <w:p w14:paraId="136A759D" w14:textId="77777777" w:rsidR="00CF210A" w:rsidRPr="00906AA4" w:rsidRDefault="00CF210A">
      <w:pPr>
        <w:spacing w:before="0" w:after="160"/>
        <w:ind w:left="0"/>
        <w:rPr>
          <w:rFonts w:asciiTheme="minorHAnsi" w:hAnsiTheme="minorHAnsi" w:cstheme="minorHAnsi"/>
          <w:sz w:val="24"/>
          <w:szCs w:val="24"/>
        </w:rPr>
      </w:pPr>
    </w:p>
    <w:p w14:paraId="762EBC08" w14:textId="77777777" w:rsidR="00CF210A" w:rsidRPr="00906AA4" w:rsidRDefault="00254F16">
      <w:pPr>
        <w:spacing w:before="0" w:after="160"/>
        <w:ind w:left="0"/>
        <w:rPr>
          <w:rFonts w:asciiTheme="minorHAnsi" w:hAnsiTheme="minorHAnsi" w:cstheme="minorHAnsi"/>
          <w:sz w:val="24"/>
          <w:szCs w:val="24"/>
        </w:rPr>
      </w:pPr>
      <w:r>
        <w:rPr>
          <w:noProof/>
        </w:rPr>
        <mc:AlternateContent>
          <mc:Choice Requires="wps">
            <w:drawing>
              <wp:anchor distT="0" distB="0" distL="114300" distR="114300" simplePos="0" relativeHeight="251664384" behindDoc="0" locked="0" layoutInCell="1" allowOverlap="1" wp14:anchorId="68D5E088" wp14:editId="7013AEF3">
                <wp:simplePos x="0" y="0"/>
                <wp:positionH relativeFrom="column">
                  <wp:posOffset>1256665</wp:posOffset>
                </wp:positionH>
                <wp:positionV relativeFrom="paragraph">
                  <wp:posOffset>128905</wp:posOffset>
                </wp:positionV>
                <wp:extent cx="4000500" cy="10287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000500" cy="1028700"/>
                        </a:xfrm>
                        <a:prstGeom prst="rect">
                          <a:avLst/>
                        </a:prstGeom>
                        <a:noFill/>
                        <a:ln w="6350">
                          <a:noFill/>
                        </a:ln>
                      </wps:spPr>
                      <wps:txbx>
                        <w:txbxContent>
                          <w:p w14:paraId="56B985C3" w14:textId="27B1C969" w:rsidR="001F389A" w:rsidRDefault="001F389A" w:rsidP="007E068B">
                            <w:pPr>
                              <w:pStyle w:val="headlinecover3"/>
                            </w:pPr>
                            <w:r w:rsidRPr="007E068B">
                              <w:t xml:space="preserve">Projection </w:t>
                            </w:r>
                            <w:r>
                              <w:t>M</w:t>
                            </w:r>
                            <w:r w:rsidRPr="007E068B">
                              <w:t xml:space="preserve">apping on </w:t>
                            </w:r>
                            <w:proofErr w:type="spellStart"/>
                            <w:r>
                              <w:t>M</w:t>
                            </w:r>
                            <w:r w:rsidRPr="007E068B">
                              <w:t>assivit</w:t>
                            </w:r>
                            <w:proofErr w:type="spellEnd"/>
                            <w:r w:rsidRPr="007E068B">
                              <w:t xml:space="preserve"> 3</w:t>
                            </w:r>
                            <w:r>
                              <w:t>D</w:t>
                            </w:r>
                            <w:r w:rsidRPr="007E068B">
                              <w:t xml:space="preserve"> </w:t>
                            </w:r>
                            <w:r>
                              <w:t>P</w:t>
                            </w:r>
                            <w:r w:rsidRPr="007E068B">
                              <w:t xml:space="preserve">rints </w:t>
                            </w:r>
                            <w:r>
                              <w:t>U</w:t>
                            </w:r>
                            <w:r w:rsidRPr="007E068B">
                              <w:t xml:space="preserve">sing </w:t>
                            </w:r>
                            <w:proofErr w:type="spellStart"/>
                            <w:r w:rsidRPr="007E068B">
                              <w:t>Madmapper</w:t>
                            </w:r>
                            <w:proofErr w:type="spellEnd"/>
                          </w:p>
                          <w:p w14:paraId="264D6A80" w14:textId="77777777" w:rsidR="001F389A" w:rsidRDefault="001F389A">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D5E088" id="Text Box 10" o:spid="_x0000_s1027" type="#_x0000_t202" style="position:absolute;margin-left:98.95pt;margin-top:10.15pt;width:315pt;height:8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" filled="f" stroked="f" strokeweight=".5pt">
                <v:textbox>
                  <w:txbxContent>
                    <w:p w14:paraId="56B985C3" w14:textId="27B1C969" w:rsidR="001F389A" w:rsidRDefault="001F389A" w:rsidP="007E068B">
                      <w:pPr>
                        <w:pStyle w:val="headlinecover3"/>
                      </w:pPr>
                      <w:r w:rsidRPr="007E068B">
                        <w:t xml:space="preserve">Projection </w:t>
                      </w:r>
                      <w:r>
                        <w:t>M</w:t>
                      </w:r>
                      <w:r w:rsidRPr="007E068B">
                        <w:t xml:space="preserve">apping on </w:t>
                      </w:r>
                      <w:proofErr w:type="spellStart"/>
                      <w:r>
                        <w:t>M</w:t>
                      </w:r>
                      <w:r w:rsidRPr="007E068B">
                        <w:t>assivit</w:t>
                      </w:r>
                      <w:proofErr w:type="spellEnd"/>
                      <w:r w:rsidRPr="007E068B">
                        <w:t xml:space="preserve"> 3</w:t>
                      </w:r>
                      <w:r>
                        <w:t>D</w:t>
                      </w:r>
                      <w:r w:rsidRPr="007E068B">
                        <w:t xml:space="preserve"> </w:t>
                      </w:r>
                      <w:r>
                        <w:t>P</w:t>
                      </w:r>
                      <w:r w:rsidRPr="007E068B">
                        <w:t xml:space="preserve">rints </w:t>
                      </w:r>
                      <w:r>
                        <w:t>U</w:t>
                      </w:r>
                      <w:r w:rsidRPr="007E068B">
                        <w:t xml:space="preserve">sing </w:t>
                      </w:r>
                      <w:proofErr w:type="spellStart"/>
                      <w:r w:rsidRPr="007E068B">
                        <w:t>Madmapper</w:t>
                      </w:r>
                      <w:proofErr w:type="spellEnd"/>
                    </w:p>
                    <w:p w14:paraId="264D6A80" w14:textId="77777777" w:rsidR="001F389A" w:rsidRDefault="001F389A">
                      <w:pPr>
                        <w:ind w:left="0"/>
                      </w:pPr>
                    </w:p>
                  </w:txbxContent>
                </v:textbox>
              </v:shape>
            </w:pict>
          </mc:Fallback>
        </mc:AlternateContent>
      </w:r>
    </w:p>
    <w:p w14:paraId="79F0815A" w14:textId="77777777" w:rsidR="00CF210A" w:rsidRPr="00906AA4" w:rsidRDefault="00CF210A">
      <w:pPr>
        <w:spacing w:before="0" w:after="160"/>
        <w:ind w:left="0"/>
        <w:rPr>
          <w:rFonts w:asciiTheme="minorHAnsi" w:hAnsiTheme="minorHAnsi" w:cstheme="minorHAnsi"/>
          <w:sz w:val="24"/>
          <w:szCs w:val="24"/>
        </w:rPr>
      </w:pPr>
    </w:p>
    <w:p w14:paraId="1A9F630B" w14:textId="77777777" w:rsidR="00884CB0" w:rsidRPr="00906AA4" w:rsidRDefault="00884CB0">
      <w:pPr>
        <w:spacing w:before="0" w:after="160"/>
        <w:ind w:left="0"/>
        <w:rPr>
          <w:rFonts w:asciiTheme="minorHAnsi" w:hAnsiTheme="minorHAnsi" w:cstheme="minorHAnsi"/>
          <w:sz w:val="24"/>
          <w:szCs w:val="24"/>
        </w:rPr>
      </w:pPr>
    </w:p>
    <w:p w14:paraId="6FA74E85" w14:textId="77777777" w:rsidR="00AE4E47" w:rsidRPr="00906AA4" w:rsidRDefault="00A80F37" w:rsidP="00AE4E47">
      <w:pPr>
        <w:tabs>
          <w:tab w:val="left" w:pos="3828"/>
        </w:tabs>
        <w:rPr>
          <w:rFonts w:asciiTheme="minorHAnsi" w:hAnsiTheme="minorHAnsi" w:cstheme="minorHAnsi"/>
          <w:b/>
          <w:bCs/>
          <w:sz w:val="24"/>
          <w:szCs w:val="24"/>
        </w:rPr>
        <w:sectPr w:rsidR="00AE4E47" w:rsidRPr="00906AA4" w:rsidSect="00C61008">
          <w:footerReference w:type="even" r:id="rId9"/>
          <w:footerReference w:type="default" r:id="rId10"/>
          <w:headerReference w:type="first" r:id="rId11"/>
          <w:footerReference w:type="first" r:id="rId12"/>
          <w:pgSz w:w="11906" w:h="16838" w:code="9"/>
          <w:pgMar w:top="2448" w:right="1008" w:bottom="993" w:left="1276" w:header="851" w:footer="0" w:gutter="0"/>
          <w:cols w:space="708"/>
          <w:docGrid w:linePitch="360"/>
          <w:sectPrChange w:id="9" w:author="david goldhar" w:date="2018-08-05T15:06:00Z">
            <w:sectPr w:rsidR="00AE4E47" w:rsidRPr="00906AA4" w:rsidSect="00C61008">
              <w:pgMar w:top="2448" w:right="1008" w:bottom="993" w:left="1276" w:header="851" w:footer="0" w:gutter="0"/>
              <w:pgBorders>
                <w:left w:val="single" w:sz="4" w:space="4" w:color="auto"/>
              </w:pgBorders>
            </w:sectPr>
          </w:sectPrChange>
        </w:sectPr>
      </w:pPr>
      <w:r>
        <w:rPr>
          <w:noProof/>
        </w:rPr>
        <mc:AlternateContent>
          <mc:Choice Requires="wps">
            <w:drawing>
              <wp:anchor distT="0" distB="0" distL="114300" distR="114300" simplePos="0" relativeHeight="251661312" behindDoc="0" locked="0" layoutInCell="1" allowOverlap="1" wp14:anchorId="3E2B8F8C" wp14:editId="282EBDA9">
                <wp:simplePos x="0" y="0"/>
                <wp:positionH relativeFrom="column">
                  <wp:posOffset>46990</wp:posOffset>
                </wp:positionH>
                <wp:positionV relativeFrom="paragraph">
                  <wp:posOffset>2803525</wp:posOffset>
                </wp:positionV>
                <wp:extent cx="1419225" cy="323850"/>
                <wp:effectExtent l="0" t="0" r="0" b="0"/>
                <wp:wrapNone/>
                <wp:docPr id="7" name="Text Box 7"/>
                <wp:cNvGraphicFramePr/>
                <a:graphic xmlns:a="http://schemas.openxmlformats.org/drawingml/2006/main">
                  <a:graphicData uri="http://schemas.microsoft.com/office/word/2010/wordprocessingShape">
                    <wps:wsp>
                      <wps:cNvSpPr txBox="1"/>
                      <wps:spPr>
                        <a:xfrm>
                          <a:off x="0" y="0"/>
                          <a:ext cx="1419225" cy="323850"/>
                        </a:xfrm>
                        <a:prstGeom prst="rect">
                          <a:avLst/>
                        </a:prstGeom>
                        <a:noFill/>
                        <a:ln w="6350">
                          <a:noFill/>
                        </a:ln>
                      </wps:spPr>
                      <wps:txbx>
                        <w:txbxContent>
                          <w:p w14:paraId="0308EA8C" w14:textId="77777777" w:rsidR="001F389A" w:rsidRPr="00906AA4" w:rsidRDefault="00727F01" w:rsidP="00A80F37">
                            <w:pPr>
                              <w:spacing w:before="0" w:after="160"/>
                              <w:ind w:left="0"/>
                              <w:rPr>
                                <w:rFonts w:asciiTheme="minorHAnsi" w:hAnsiTheme="minorHAnsi" w:cstheme="minorHAnsi"/>
                                <w:sz w:val="24"/>
                                <w:szCs w:val="24"/>
                              </w:rPr>
                            </w:pPr>
                            <w:hyperlink r:id="rId13" w:history="1">
                              <w:r w:rsidR="001F389A" w:rsidRPr="00906AA4">
                                <w:rPr>
                                  <w:rStyle w:val="Hyperlink"/>
                                  <w:rFonts w:asciiTheme="minorHAnsi" w:hAnsiTheme="minorHAnsi" w:cstheme="minorHAnsi"/>
                                  <w:sz w:val="24"/>
                                  <w:szCs w:val="24"/>
                                </w:rPr>
                                <w:t>www.massivit.com</w:t>
                              </w:r>
                            </w:hyperlink>
                            <w:r w:rsidR="001F389A" w:rsidRPr="00906AA4">
                              <w:rPr>
                                <w:rFonts w:asciiTheme="minorHAnsi" w:hAnsiTheme="minorHAnsi" w:cstheme="minorHAnsi"/>
                                <w:sz w:val="24"/>
                                <w:szCs w:val="24"/>
                              </w:rPr>
                              <w:t xml:space="preserve"> </w:t>
                            </w:r>
                          </w:p>
                          <w:p w14:paraId="081AA075" w14:textId="77777777" w:rsidR="001F389A" w:rsidRDefault="001F389A">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B8F8C" id="Text Box 7" o:spid="_x0000_s1028" type="#_x0000_t202" style="position:absolute;left:0;text-align:left;margin-left:3.7pt;margin-top:220.75pt;width:111.75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" filled="f" stroked="f" strokeweight=".5pt">
                <v:textbox>
                  <w:txbxContent>
                    <w:p w14:paraId="0308EA8C" w14:textId="77777777" w:rsidR="001F389A" w:rsidRPr="00906AA4" w:rsidRDefault="00727F01" w:rsidP="00A80F37">
                      <w:pPr>
                        <w:spacing w:before="0" w:after="160"/>
                        <w:ind w:left="0"/>
                        <w:rPr>
                          <w:rFonts w:asciiTheme="minorHAnsi" w:hAnsiTheme="minorHAnsi" w:cstheme="minorHAnsi"/>
                          <w:sz w:val="24"/>
                          <w:szCs w:val="24"/>
                        </w:rPr>
                      </w:pPr>
                      <w:hyperlink r:id="rId14" w:history="1">
                        <w:r w:rsidR="001F389A" w:rsidRPr="00906AA4">
                          <w:rPr>
                            <w:rStyle w:val="Hyperlink"/>
                            <w:rFonts w:asciiTheme="minorHAnsi" w:hAnsiTheme="minorHAnsi" w:cstheme="minorHAnsi"/>
                            <w:sz w:val="24"/>
                            <w:szCs w:val="24"/>
                          </w:rPr>
                          <w:t>www.massivit.com</w:t>
                        </w:r>
                      </w:hyperlink>
                      <w:r w:rsidR="001F389A" w:rsidRPr="00906AA4">
                        <w:rPr>
                          <w:rFonts w:asciiTheme="minorHAnsi" w:hAnsiTheme="minorHAnsi" w:cstheme="minorHAnsi"/>
                          <w:sz w:val="24"/>
                          <w:szCs w:val="24"/>
                        </w:rPr>
                        <w:t xml:space="preserve"> </w:t>
                      </w:r>
                    </w:p>
                    <w:p w14:paraId="081AA075" w14:textId="77777777" w:rsidR="001F389A" w:rsidRDefault="001F389A">
                      <w:pPr>
                        <w:ind w:left="0"/>
                      </w:pPr>
                    </w:p>
                  </w:txbxContent>
                </v:textbox>
              </v:shape>
            </w:pict>
          </mc:Fallback>
        </mc:AlternateContent>
      </w:r>
    </w:p>
    <w:p w14:paraId="413F78CA" w14:textId="77777777" w:rsidR="00813595" w:rsidRDefault="00813595" w:rsidP="0086012D">
      <w:pPr>
        <w:pStyle w:val="smallletterstyle"/>
        <w:rPr>
          <w:ins w:id="10" w:author="david goldhar" w:date="2018-08-02T21:06:00Z"/>
        </w:rPr>
      </w:pPr>
      <w:ins w:id="11" w:author="david goldhar" w:date="2018-08-02T21:06:00Z">
        <w:r w:rsidRPr="004C347A">
          <w:lastRenderedPageBreak/>
          <w:t xml:space="preserve">The information provided in this document is believed to be accurate and reliable. However, no responsibility is assumed by </w:t>
        </w:r>
        <w:proofErr w:type="spellStart"/>
        <w:r w:rsidRPr="004C347A">
          <w:t>MASSIVit</w:t>
        </w:r>
        <w:proofErr w:type="spellEnd"/>
        <w:r w:rsidRPr="004C347A">
          <w:t xml:space="preserve"> 3D for the use of this document or for the performance of any materials mentioned.</w:t>
        </w:r>
        <w:r>
          <w:t xml:space="preserve"> </w:t>
        </w:r>
        <w:proofErr w:type="spellStart"/>
        <w:r w:rsidRPr="004C347A">
          <w:t>MASSIVit</w:t>
        </w:r>
        <w:proofErr w:type="spellEnd"/>
        <w:r w:rsidRPr="004C347A">
          <w:t xml:space="preserve"> 3D reserves the right to make changes to this document or any material included in it at any time and without notice.</w:t>
        </w:r>
      </w:ins>
    </w:p>
    <w:p w14:paraId="3B09C682" w14:textId="1415A71E" w:rsidR="00813595" w:rsidRPr="004C347A" w:rsidRDefault="00813595" w:rsidP="0086012D">
      <w:pPr>
        <w:pStyle w:val="smallletterstyle"/>
        <w:rPr>
          <w:ins w:id="12" w:author="david goldhar" w:date="2018-08-02T21:06:00Z"/>
        </w:rPr>
      </w:pPr>
      <w:ins w:id="13" w:author="david goldhar" w:date="2018-08-02T21:06:00Z">
        <w:r>
          <w:t xml:space="preserve">Published </w:t>
        </w:r>
      </w:ins>
      <w:ins w:id="14" w:author="david goldhar" w:date="2018-08-02T21:55:00Z">
        <w:r w:rsidR="006C7B92">
          <w:t>in August 2018</w:t>
        </w:r>
      </w:ins>
    </w:p>
    <w:p w14:paraId="344B26F8" w14:textId="77777777" w:rsidR="00C61008" w:rsidRDefault="00813595" w:rsidP="00DD269D">
      <w:pPr>
        <w:pStyle w:val="smallletterstyle"/>
        <w:rPr>
          <w:ins w:id="15" w:author="david goldhar" w:date="2018-08-05T15:04:00Z"/>
        </w:rPr>
        <w:sectPr w:rsidR="00C61008" w:rsidSect="00C61008">
          <w:headerReference w:type="default" r:id="rId15"/>
          <w:footerReference w:type="default" r:id="rId16"/>
          <w:pgSz w:w="11906" w:h="16838" w:code="9"/>
          <w:pgMar w:top="2448" w:right="1008" w:bottom="2160" w:left="1008" w:header="864" w:footer="1008" w:gutter="0"/>
          <w:cols w:space="720"/>
          <w:vAlign w:val="bottom"/>
          <w:docGrid w:linePitch="360"/>
          <w:sectPrChange w:id="24" w:author="david goldhar" w:date="2018-08-05T15:06:00Z">
            <w:sectPr w:rsidR="00C61008" w:rsidSect="00C61008">
              <w:pgMar w:top="2448" w:right="1008" w:bottom="2160" w:left="1008" w:header="864" w:footer="1008" w:gutter="0"/>
              <w:pgBorders>
                <w:left w:val="single" w:sz="4" w:space="4" w:color="auto"/>
              </w:pgBorders>
            </w:sectPr>
          </w:sectPrChange>
        </w:sectPr>
      </w:pPr>
      <w:ins w:id="25" w:author="david goldhar" w:date="2018-08-02T21:06:00Z">
        <w:r w:rsidRPr="004C347A">
          <w:t xml:space="preserve">© Copyright </w:t>
        </w:r>
        <w:proofErr w:type="spellStart"/>
        <w:r w:rsidRPr="004C347A">
          <w:t>MASSIVit</w:t>
        </w:r>
        <w:proofErr w:type="spellEnd"/>
        <w:r w:rsidRPr="004C347A">
          <w:t xml:space="preserve"> 3D </w:t>
        </w:r>
      </w:ins>
      <w:ins w:id="26" w:author="david goldhar" w:date="2018-08-02T21:55:00Z">
        <w:r w:rsidR="006C7B92">
          <w:t>2018</w:t>
        </w:r>
      </w:ins>
    </w:p>
    <w:p w14:paraId="01113D00" w14:textId="1DF0A734" w:rsidR="00813595" w:rsidRPr="004C347A" w:rsidRDefault="00813595" w:rsidP="00DD269D">
      <w:pPr>
        <w:pStyle w:val="smallletterstyle"/>
        <w:rPr>
          <w:ins w:id="27" w:author="david goldhar" w:date="2018-08-02T21:06:00Z"/>
        </w:rPr>
      </w:pPr>
    </w:p>
    <w:p w14:paraId="2762F952" w14:textId="7C8D02DE" w:rsidR="00C74492" w:rsidRDefault="00C61008">
      <w:pPr>
        <w:pStyle w:val="figure-centered"/>
        <w:rPr>
          <w:rFonts w:asciiTheme="minorHAnsi" w:hAnsiTheme="minorHAnsi" w:cstheme="minorHAnsi"/>
          <w:b w:val="0"/>
          <w:bCs w:val="0"/>
          <w:sz w:val="24"/>
          <w:szCs w:val="24"/>
        </w:rPr>
        <w:sectPr w:rsidR="00C74492" w:rsidSect="00C61008">
          <w:pgSz w:w="11906" w:h="16838" w:code="9"/>
          <w:pgMar w:top="2448" w:right="1008" w:bottom="2160" w:left="1008" w:header="864" w:footer="1008" w:gutter="0"/>
          <w:cols w:space="720"/>
          <w:vAlign w:val="bottom"/>
          <w:docGrid w:linePitch="360"/>
          <w:sectPrChange w:id="28" w:author="david goldhar" w:date="2018-08-05T15:06:00Z">
            <w:sectPr w:rsidR="00C74492" w:rsidSect="00C61008">
              <w:pgMar w:top="2448" w:right="1008" w:bottom="2880" w:left="1008" w:header="864" w:footer="0" w:gutter="0"/>
              <w:pgBorders>
                <w:left w:val="single" w:sz="4" w:space="4" w:color="auto"/>
              </w:pgBorders>
              <w:vAlign w:val="top"/>
            </w:sectPr>
          </w:sectPrChange>
        </w:sectPr>
        <w:pPrChange w:id="29" w:author="david goldhar" w:date="2018-08-05T15:12:00Z">
          <w:pPr>
            <w:spacing w:before="0" w:after="160"/>
            <w:ind w:left="0"/>
          </w:pPr>
        </w:pPrChange>
      </w:pPr>
      <w:ins w:id="30" w:author="david goldhar" w:date="2018-08-05T15:06:00Z">
        <w:r>
          <w:drawing>
            <wp:inline distT="0" distB="0" distL="0" distR="0" wp14:anchorId="48B3EF0A" wp14:editId="39E63E28">
              <wp:extent cx="5215260" cy="7219507"/>
              <wp:effectExtent l="0" t="0" r="444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j.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0401" cy="7268153"/>
                      </a:xfrm>
                      <a:prstGeom prst="rect">
                        <a:avLst/>
                      </a:prstGeom>
                    </pic:spPr>
                  </pic:pic>
                </a:graphicData>
              </a:graphic>
            </wp:inline>
          </w:drawing>
        </w:r>
      </w:ins>
    </w:p>
    <w:p w14:paraId="1B037D5B" w14:textId="545E1759" w:rsidR="0093032D" w:rsidRPr="006224FE" w:rsidDel="001F389A" w:rsidRDefault="00631F68" w:rsidP="004E68AA">
      <w:pPr>
        <w:pStyle w:val="TOCH"/>
        <w:rPr>
          <w:del w:id="31" w:author="david goldhar" w:date="2018-08-05T08:42:00Z"/>
        </w:rPr>
      </w:pPr>
      <w:del w:id="32" w:author="david goldhar" w:date="2018-08-05T08:42:00Z">
        <w:r w:rsidDel="001F389A">
          <w:delText xml:space="preserve">TABLE OF </w:delText>
        </w:r>
        <w:r w:rsidR="00254F16" w:rsidRPr="00E65A00" w:rsidDel="001F389A">
          <w:delText>CONTENT</w:delText>
        </w:r>
        <w:r w:rsidDel="001F389A">
          <w:delText>S</w:delText>
        </w:r>
        <w:r w:rsidR="00254F16" w:rsidRPr="006224FE" w:rsidDel="001F389A">
          <w:tab/>
        </w:r>
      </w:del>
    </w:p>
    <w:p w14:paraId="0ABE40CC" w14:textId="34AA4BE5" w:rsidR="000A1DE2" w:rsidRPr="00DD27E3" w:rsidDel="001839F2" w:rsidRDefault="000A1DE2">
      <w:pPr>
        <w:pStyle w:val="TOCH"/>
        <w:rPr>
          <w:del w:id="33" w:author="david goldhar" w:date="2018-08-02T09:53:00Z"/>
          <w:rFonts w:eastAsiaTheme="minorEastAsia"/>
          <w:rPrChange w:id="34" w:author="david goldhar" w:date="2018-08-05T08:27:00Z">
            <w:rPr>
              <w:del w:id="35" w:author="david goldhar" w:date="2018-08-02T09:53:00Z"/>
              <w:rFonts w:eastAsiaTheme="minorEastAsia" w:cstheme="minorBidi"/>
              <w:color w:val="auto"/>
              <w:sz w:val="22"/>
              <w:szCs w:val="22"/>
              <w:lang w:val="en-IL" w:eastAsia="en-IL"/>
            </w:rPr>
          </w:rPrChange>
        </w:rPr>
        <w:pPrChange w:id="36" w:author="david goldhar" w:date="2018-08-05T08:27:00Z">
          <w:pPr>
            <w:pStyle w:val="TOC2"/>
          </w:pPr>
        </w:pPrChange>
      </w:pPr>
      <w:del w:id="37" w:author="david goldhar" w:date="2018-08-02T21:25:00Z">
        <w:r w:rsidRPr="00DD27E3" w:rsidDel="00D66CF8">
          <w:rPr>
            <w:rPrChange w:id="38" w:author="david goldhar" w:date="2018-08-05T08:27:00Z">
              <w:rPr>
                <w:noProof w:val="0"/>
                <w:color w:val="000000" w:themeColor="text1"/>
                <w:lang w:bidi="he-IL"/>
              </w:rPr>
            </w:rPrChange>
          </w:rPr>
          <w:fldChar w:fldCharType="begin"/>
        </w:r>
        <w:r w:rsidRPr="00DD27E3" w:rsidDel="00D66CF8">
          <w:rPr>
            <w:rPrChange w:id="39" w:author="david goldhar" w:date="2018-08-05T08:27:00Z">
              <w:rPr>
                <w:color w:val="000000" w:themeColor="text1"/>
              </w:rPr>
            </w:rPrChange>
          </w:rPr>
          <w:delInstrText xml:space="preserve"> TOC \o "1-1" \t "Heading 2 No Number,2,Procedure Major Step,3" </w:delInstrText>
        </w:r>
        <w:r w:rsidRPr="00DD27E3" w:rsidDel="00D66CF8">
          <w:rPr>
            <w:rPrChange w:id="40" w:author="david goldhar" w:date="2018-08-05T08:27:00Z">
              <w:rPr/>
            </w:rPrChange>
          </w:rPr>
          <w:fldChar w:fldCharType="separate"/>
        </w:r>
      </w:del>
      <w:del w:id="41" w:author="david goldhar" w:date="2018-08-02T09:53:00Z">
        <w:r w:rsidRPr="00DD27E3" w:rsidDel="001839F2">
          <w:rPr>
            <w:rPrChange w:id="42" w:author="david goldhar" w:date="2018-08-05T08:27:00Z">
              <w:rPr>
                <w:color w:val="000000" w:themeColor="text1"/>
              </w:rPr>
            </w:rPrChange>
          </w:rPr>
          <w:delText>Introduction</w:delText>
        </w:r>
        <w:r w:rsidRPr="00DD27E3" w:rsidDel="001839F2">
          <w:rPr>
            <w:rPrChange w:id="43" w:author="david goldhar" w:date="2018-08-05T08:27:00Z">
              <w:rPr>
                <w:color w:val="000000" w:themeColor="text1"/>
              </w:rPr>
            </w:rPrChange>
          </w:rPr>
          <w:tab/>
        </w:r>
        <w:r w:rsidRPr="00DD27E3" w:rsidDel="001839F2">
          <w:rPr>
            <w:rPrChange w:id="44" w:author="david goldhar" w:date="2018-08-05T08:27:00Z">
              <w:rPr>
                <w:color w:val="000000" w:themeColor="text1"/>
              </w:rPr>
            </w:rPrChange>
          </w:rPr>
          <w:tab/>
        </w:r>
        <w:r w:rsidRPr="00DD27E3" w:rsidDel="001839F2">
          <w:rPr>
            <w:rPrChange w:id="45" w:author="david goldhar" w:date="2018-08-05T08:27:00Z">
              <w:rPr>
                <w:color w:val="000000" w:themeColor="text1"/>
              </w:rPr>
            </w:rPrChange>
          </w:rPr>
          <w:tab/>
        </w:r>
        <w:r w:rsidRPr="00DD27E3" w:rsidDel="001839F2">
          <w:rPr>
            <w:rPrChange w:id="46" w:author="david goldhar" w:date="2018-08-05T08:27:00Z">
              <w:rPr>
                <w:color w:val="000000" w:themeColor="text1"/>
              </w:rPr>
            </w:rPrChange>
          </w:rPr>
          <w:tab/>
          <w:delText>5</w:delText>
        </w:r>
      </w:del>
    </w:p>
    <w:p w14:paraId="3FC88EBA" w14:textId="08D2D0AD" w:rsidR="000A1DE2" w:rsidRPr="00DD27E3" w:rsidDel="001839F2" w:rsidRDefault="000A1DE2">
      <w:pPr>
        <w:pStyle w:val="TOCH"/>
        <w:rPr>
          <w:del w:id="47" w:author="david goldhar" w:date="2018-08-02T09:53:00Z"/>
          <w:rFonts w:eastAsiaTheme="minorEastAsia"/>
          <w:rPrChange w:id="48" w:author="david goldhar" w:date="2018-08-05T08:27:00Z">
            <w:rPr>
              <w:del w:id="49" w:author="david goldhar" w:date="2018-08-02T09:53:00Z"/>
              <w:rFonts w:eastAsiaTheme="minorEastAsia" w:cstheme="minorBidi"/>
              <w:color w:val="auto"/>
              <w:sz w:val="22"/>
              <w:szCs w:val="22"/>
              <w:lang w:val="en-IL" w:eastAsia="en-IL"/>
            </w:rPr>
          </w:rPrChange>
        </w:rPr>
        <w:pPrChange w:id="50" w:author="david goldhar" w:date="2018-08-05T08:27:00Z">
          <w:pPr>
            <w:pStyle w:val="TOC2"/>
          </w:pPr>
        </w:pPrChange>
      </w:pPr>
      <w:del w:id="51" w:author="david goldhar" w:date="2018-08-02T09:53:00Z">
        <w:r w:rsidRPr="00DD27E3" w:rsidDel="001839F2">
          <w:rPr>
            <w:rPrChange w:id="52" w:author="david goldhar" w:date="2018-08-05T08:27:00Z">
              <w:rPr>
                <w:color w:val="000000" w:themeColor="text1"/>
              </w:rPr>
            </w:rPrChange>
          </w:rPr>
          <w:delText>Create the design</w:delText>
        </w:r>
        <w:r w:rsidRPr="00DD27E3" w:rsidDel="001839F2">
          <w:rPr>
            <w:rPrChange w:id="53" w:author="david goldhar" w:date="2018-08-05T08:27:00Z">
              <w:rPr>
                <w:color w:val="000000" w:themeColor="text1"/>
              </w:rPr>
            </w:rPrChange>
          </w:rPr>
          <w:tab/>
        </w:r>
        <w:r w:rsidRPr="00DD27E3" w:rsidDel="001839F2">
          <w:rPr>
            <w:rPrChange w:id="54" w:author="david goldhar" w:date="2018-08-05T08:27:00Z">
              <w:rPr>
                <w:color w:val="000000" w:themeColor="text1"/>
              </w:rPr>
            </w:rPrChange>
          </w:rPr>
          <w:tab/>
        </w:r>
        <w:r w:rsidRPr="00DD27E3" w:rsidDel="001839F2">
          <w:rPr>
            <w:rPrChange w:id="55" w:author="david goldhar" w:date="2018-08-05T08:27:00Z">
              <w:rPr>
                <w:color w:val="000000" w:themeColor="text1"/>
              </w:rPr>
            </w:rPrChange>
          </w:rPr>
          <w:tab/>
          <w:delText>7</w:delText>
        </w:r>
      </w:del>
    </w:p>
    <w:p w14:paraId="0C184D64" w14:textId="313A539F" w:rsidR="000A1DE2" w:rsidRPr="00DD27E3" w:rsidDel="001839F2" w:rsidRDefault="000A1DE2">
      <w:pPr>
        <w:pStyle w:val="TOCH"/>
        <w:rPr>
          <w:del w:id="56" w:author="david goldhar" w:date="2018-08-02T09:53:00Z"/>
          <w:rFonts w:eastAsiaTheme="minorEastAsia"/>
          <w:rPrChange w:id="57" w:author="david goldhar" w:date="2018-08-05T08:27:00Z">
            <w:rPr>
              <w:del w:id="58" w:author="david goldhar" w:date="2018-08-02T09:53:00Z"/>
              <w:rFonts w:eastAsiaTheme="minorEastAsia"/>
              <w:color w:val="auto"/>
              <w:lang w:val="en-IL" w:eastAsia="en-IL"/>
            </w:rPr>
          </w:rPrChange>
        </w:rPr>
        <w:pPrChange w:id="59" w:author="david goldhar" w:date="2018-08-05T08:27:00Z">
          <w:pPr>
            <w:pStyle w:val="TOC3"/>
            <w:tabs>
              <w:tab w:val="right" w:pos="9880"/>
            </w:tabs>
          </w:pPr>
        </w:pPrChange>
      </w:pPr>
      <w:del w:id="60" w:author="david goldhar" w:date="2018-08-02T09:53:00Z">
        <w:r w:rsidRPr="00DD27E3" w:rsidDel="001839F2">
          <w:rPr>
            <w:rPrChange w:id="61" w:author="david goldhar" w:date="2018-08-05T08:27:00Z">
              <w:rPr>
                <w:color w:val="FF6699"/>
              </w:rPr>
            </w:rPrChange>
          </w:rPr>
          <w:delText>Step 1</w:delText>
        </w:r>
        <w:r w:rsidRPr="00DD27E3" w:rsidDel="001839F2">
          <w:rPr>
            <w:rPrChange w:id="62" w:author="david goldhar" w:date="2018-08-05T08:27:00Z">
              <w:rPr/>
            </w:rPrChange>
          </w:rPr>
          <w:delText>: Create a low-polygon-count version of the 3D Model</w:delText>
        </w:r>
        <w:r w:rsidRPr="00DD27E3" w:rsidDel="001839F2">
          <w:rPr>
            <w:rPrChange w:id="63" w:author="david goldhar" w:date="2018-08-05T08:27:00Z">
              <w:rPr/>
            </w:rPrChange>
          </w:rPr>
          <w:tab/>
          <w:delText>7</w:delText>
        </w:r>
      </w:del>
    </w:p>
    <w:p w14:paraId="1B5DA450" w14:textId="2D8EC962" w:rsidR="000A1DE2" w:rsidRPr="00DD27E3" w:rsidDel="001839F2" w:rsidRDefault="000A1DE2">
      <w:pPr>
        <w:pStyle w:val="TOCH"/>
        <w:rPr>
          <w:del w:id="64" w:author="david goldhar" w:date="2018-08-02T09:53:00Z"/>
          <w:rFonts w:eastAsiaTheme="minorEastAsia"/>
          <w:rPrChange w:id="65" w:author="david goldhar" w:date="2018-08-05T08:27:00Z">
            <w:rPr>
              <w:del w:id="66" w:author="david goldhar" w:date="2018-08-02T09:53:00Z"/>
              <w:rFonts w:eastAsiaTheme="minorEastAsia"/>
              <w:color w:val="auto"/>
              <w:lang w:val="en-IL" w:eastAsia="en-IL"/>
            </w:rPr>
          </w:rPrChange>
        </w:rPr>
        <w:pPrChange w:id="67" w:author="david goldhar" w:date="2018-08-05T08:27:00Z">
          <w:pPr>
            <w:pStyle w:val="TOC3"/>
            <w:tabs>
              <w:tab w:val="right" w:pos="9880"/>
            </w:tabs>
          </w:pPr>
        </w:pPrChange>
      </w:pPr>
      <w:del w:id="68" w:author="david goldhar" w:date="2018-08-02T09:53:00Z">
        <w:r w:rsidRPr="00DD27E3" w:rsidDel="001839F2">
          <w:rPr>
            <w:rPrChange w:id="69" w:author="david goldhar" w:date="2018-08-05T08:27:00Z">
              <w:rPr>
                <w:color w:val="FF6699"/>
              </w:rPr>
            </w:rPrChange>
          </w:rPr>
          <w:delText xml:space="preserve">Step 2: </w:delText>
        </w:r>
        <w:r w:rsidRPr="00DD27E3" w:rsidDel="001839F2">
          <w:rPr>
            <w:rPrChange w:id="70" w:author="david goldhar" w:date="2018-08-05T08:27:00Z">
              <w:rPr/>
            </w:rPrChange>
          </w:rPr>
          <w:delText>Use UV maps as a positioning guide</w:delText>
        </w:r>
        <w:r w:rsidRPr="00DD27E3" w:rsidDel="001839F2">
          <w:rPr>
            <w:rPrChange w:id="71" w:author="david goldhar" w:date="2018-08-05T08:27:00Z">
              <w:rPr/>
            </w:rPrChange>
          </w:rPr>
          <w:tab/>
          <w:delText>8</w:delText>
        </w:r>
      </w:del>
    </w:p>
    <w:p w14:paraId="72754044" w14:textId="679E5B1E" w:rsidR="000A1DE2" w:rsidRPr="00DD27E3" w:rsidDel="001839F2" w:rsidRDefault="000A1DE2">
      <w:pPr>
        <w:pStyle w:val="TOCH"/>
        <w:rPr>
          <w:del w:id="72" w:author="david goldhar" w:date="2018-08-02T09:53:00Z"/>
          <w:rFonts w:eastAsiaTheme="minorEastAsia"/>
          <w:rPrChange w:id="73" w:author="david goldhar" w:date="2018-08-05T08:27:00Z">
            <w:rPr>
              <w:del w:id="74" w:author="david goldhar" w:date="2018-08-02T09:53:00Z"/>
              <w:rFonts w:eastAsiaTheme="minorEastAsia"/>
              <w:color w:val="auto"/>
              <w:lang w:val="en-IL" w:eastAsia="en-IL"/>
            </w:rPr>
          </w:rPrChange>
        </w:rPr>
        <w:pPrChange w:id="75" w:author="david goldhar" w:date="2018-08-05T08:27:00Z">
          <w:pPr>
            <w:pStyle w:val="TOC3"/>
            <w:tabs>
              <w:tab w:val="right" w:pos="9880"/>
            </w:tabs>
          </w:pPr>
        </w:pPrChange>
      </w:pPr>
      <w:del w:id="76" w:author="david goldhar" w:date="2018-08-02T09:53:00Z">
        <w:r w:rsidRPr="00DD27E3" w:rsidDel="001839F2">
          <w:rPr>
            <w:rPrChange w:id="77" w:author="david goldhar" w:date="2018-08-05T08:27:00Z">
              <w:rPr>
                <w:color w:val="FF6699"/>
              </w:rPr>
            </w:rPrChange>
          </w:rPr>
          <w:delText xml:space="preserve">Step 3: </w:delText>
        </w:r>
        <w:r w:rsidRPr="00DD27E3" w:rsidDel="001839F2">
          <w:rPr>
            <w:rPrChange w:id="78" w:author="david goldhar" w:date="2018-08-05T08:27:00Z">
              <w:rPr/>
            </w:rPrChange>
          </w:rPr>
          <w:delText>Edit the video</w:delText>
        </w:r>
        <w:r w:rsidRPr="00DD27E3" w:rsidDel="001839F2">
          <w:rPr>
            <w:rPrChange w:id="79" w:author="david goldhar" w:date="2018-08-05T08:27:00Z">
              <w:rPr/>
            </w:rPrChange>
          </w:rPr>
          <w:tab/>
          <w:delText>11</w:delText>
        </w:r>
      </w:del>
    </w:p>
    <w:p w14:paraId="172F5B2E" w14:textId="3CF9B523" w:rsidR="000A1DE2" w:rsidRPr="00DD27E3" w:rsidDel="001839F2" w:rsidRDefault="000A1DE2">
      <w:pPr>
        <w:pStyle w:val="TOCH"/>
        <w:rPr>
          <w:del w:id="80" w:author="david goldhar" w:date="2018-08-02T09:53:00Z"/>
          <w:rFonts w:eastAsiaTheme="minorEastAsia"/>
          <w:rPrChange w:id="81" w:author="david goldhar" w:date="2018-08-05T08:27:00Z">
            <w:rPr>
              <w:del w:id="82" w:author="david goldhar" w:date="2018-08-02T09:53:00Z"/>
              <w:rFonts w:eastAsiaTheme="minorEastAsia"/>
              <w:color w:val="auto"/>
              <w:lang w:val="en-IL" w:eastAsia="en-IL"/>
            </w:rPr>
          </w:rPrChange>
        </w:rPr>
        <w:pPrChange w:id="83" w:author="david goldhar" w:date="2018-08-05T08:27:00Z">
          <w:pPr>
            <w:pStyle w:val="TOC3"/>
            <w:tabs>
              <w:tab w:val="right" w:pos="9880"/>
            </w:tabs>
          </w:pPr>
        </w:pPrChange>
      </w:pPr>
      <w:del w:id="84" w:author="david goldhar" w:date="2018-08-02T09:53:00Z">
        <w:r w:rsidRPr="00DD27E3" w:rsidDel="001839F2">
          <w:rPr>
            <w:rPrChange w:id="85" w:author="david goldhar" w:date="2018-08-05T08:27:00Z">
              <w:rPr>
                <w:color w:val="FF6699"/>
              </w:rPr>
            </w:rPrChange>
          </w:rPr>
          <w:delText xml:space="preserve">Step 4: </w:delText>
        </w:r>
        <w:r w:rsidRPr="00DD27E3" w:rsidDel="001839F2">
          <w:rPr>
            <w:rPrChange w:id="86" w:author="david goldhar" w:date="2018-08-05T08:27:00Z">
              <w:rPr/>
            </w:rPrChange>
          </w:rPr>
          <w:delText xml:space="preserve">Import 3D models &amp; video texture into </w:delText>
        </w:r>
        <w:r w:rsidRPr="00DD27E3" w:rsidDel="001839F2">
          <w:rPr>
            <w:rPrChange w:id="87" w:author="david goldhar" w:date="2018-08-05T08:27:00Z">
              <w:rPr>
                <w:i/>
                <w:iCs/>
              </w:rPr>
            </w:rPrChange>
          </w:rPr>
          <w:delText>Madmapper</w:delText>
        </w:r>
        <w:r w:rsidRPr="00DD27E3" w:rsidDel="001839F2">
          <w:rPr>
            <w:rPrChange w:id="88" w:author="david goldhar" w:date="2018-08-05T08:27:00Z">
              <w:rPr/>
            </w:rPrChange>
          </w:rPr>
          <w:tab/>
          <w:delText>12</w:delText>
        </w:r>
      </w:del>
    </w:p>
    <w:p w14:paraId="0EC9AB89" w14:textId="47A0BE90" w:rsidR="000A1DE2" w:rsidRPr="00DD27E3" w:rsidDel="001839F2" w:rsidRDefault="000A1DE2">
      <w:pPr>
        <w:pStyle w:val="TOCH"/>
        <w:rPr>
          <w:del w:id="89" w:author="david goldhar" w:date="2018-08-02T09:53:00Z"/>
          <w:rFonts w:eastAsiaTheme="minorEastAsia"/>
          <w:rPrChange w:id="90" w:author="david goldhar" w:date="2018-08-05T08:27:00Z">
            <w:rPr>
              <w:del w:id="91" w:author="david goldhar" w:date="2018-08-02T09:53:00Z"/>
              <w:rFonts w:eastAsiaTheme="minorEastAsia"/>
              <w:color w:val="auto"/>
              <w:lang w:val="en-IL" w:eastAsia="en-IL"/>
            </w:rPr>
          </w:rPrChange>
        </w:rPr>
        <w:pPrChange w:id="92" w:author="david goldhar" w:date="2018-08-05T08:27:00Z">
          <w:pPr>
            <w:pStyle w:val="TOC3"/>
            <w:tabs>
              <w:tab w:val="right" w:pos="9880"/>
            </w:tabs>
          </w:pPr>
        </w:pPrChange>
      </w:pPr>
      <w:del w:id="93" w:author="david goldhar" w:date="2018-08-02T09:53:00Z">
        <w:r w:rsidRPr="00DD27E3" w:rsidDel="001839F2">
          <w:rPr>
            <w:rPrChange w:id="94" w:author="david goldhar" w:date="2018-08-05T08:27:00Z">
              <w:rPr>
                <w:color w:val="FF6699"/>
              </w:rPr>
            </w:rPrChange>
          </w:rPr>
          <w:delText xml:space="preserve">Step 5: </w:delText>
        </w:r>
        <w:r w:rsidRPr="00DD27E3" w:rsidDel="001839F2">
          <w:rPr>
            <w:rPrChange w:id="95" w:author="david goldhar" w:date="2018-08-05T08:27:00Z">
              <w:rPr/>
            </w:rPrChange>
          </w:rPr>
          <w:delText>Create a projection</w:delText>
        </w:r>
        <w:r w:rsidRPr="00DD27E3" w:rsidDel="001839F2">
          <w:rPr>
            <w:rPrChange w:id="96" w:author="david goldhar" w:date="2018-08-05T08:27:00Z">
              <w:rPr/>
            </w:rPrChange>
          </w:rPr>
          <w:tab/>
          <w:delText>14</w:delText>
        </w:r>
      </w:del>
    </w:p>
    <w:p w14:paraId="69C6669B" w14:textId="2678C295" w:rsidR="000A1DE2" w:rsidRPr="00DD27E3" w:rsidDel="001839F2" w:rsidRDefault="000A1DE2">
      <w:pPr>
        <w:pStyle w:val="TOCH"/>
        <w:rPr>
          <w:del w:id="97" w:author="david goldhar" w:date="2018-08-02T09:53:00Z"/>
          <w:rFonts w:eastAsiaTheme="minorEastAsia"/>
          <w:rPrChange w:id="98" w:author="david goldhar" w:date="2018-08-05T08:27:00Z">
            <w:rPr>
              <w:del w:id="99" w:author="david goldhar" w:date="2018-08-02T09:53:00Z"/>
              <w:rFonts w:eastAsiaTheme="minorEastAsia"/>
              <w:color w:val="auto"/>
              <w:lang w:val="en-IL" w:eastAsia="en-IL"/>
            </w:rPr>
          </w:rPrChange>
        </w:rPr>
        <w:pPrChange w:id="100" w:author="david goldhar" w:date="2018-08-05T08:27:00Z">
          <w:pPr>
            <w:pStyle w:val="TOC3"/>
            <w:tabs>
              <w:tab w:val="right" w:pos="9880"/>
            </w:tabs>
          </w:pPr>
        </w:pPrChange>
      </w:pPr>
      <w:del w:id="101" w:author="david goldhar" w:date="2018-08-02T09:53:00Z">
        <w:r w:rsidRPr="00DD27E3" w:rsidDel="001839F2">
          <w:rPr>
            <w:rPrChange w:id="102" w:author="david goldhar" w:date="2018-08-05T08:27:00Z">
              <w:rPr>
                <w:color w:val="FF6699"/>
              </w:rPr>
            </w:rPrChange>
          </w:rPr>
          <w:delText xml:space="preserve">Step 6: </w:delText>
        </w:r>
        <w:r w:rsidRPr="00DD27E3" w:rsidDel="001839F2">
          <w:rPr>
            <w:rPrChange w:id="103" w:author="david goldhar" w:date="2018-08-05T08:27:00Z">
              <w:rPr/>
            </w:rPrChange>
          </w:rPr>
          <w:delText>Set up the projection, prior to calibration</w:delText>
        </w:r>
        <w:r w:rsidRPr="00DD27E3" w:rsidDel="001839F2">
          <w:rPr>
            <w:rPrChange w:id="104" w:author="david goldhar" w:date="2018-08-05T08:27:00Z">
              <w:rPr/>
            </w:rPrChange>
          </w:rPr>
          <w:tab/>
          <w:delText>14</w:delText>
        </w:r>
      </w:del>
    </w:p>
    <w:p w14:paraId="7B5B3F37" w14:textId="633B3827" w:rsidR="000A1DE2" w:rsidRPr="00DD27E3" w:rsidDel="001839F2" w:rsidRDefault="000A1DE2">
      <w:pPr>
        <w:pStyle w:val="TOCH"/>
        <w:rPr>
          <w:del w:id="105" w:author="david goldhar" w:date="2018-08-02T09:53:00Z"/>
          <w:rFonts w:eastAsiaTheme="minorEastAsia"/>
          <w:rPrChange w:id="106" w:author="david goldhar" w:date="2018-08-05T08:27:00Z">
            <w:rPr>
              <w:del w:id="107" w:author="david goldhar" w:date="2018-08-02T09:53:00Z"/>
              <w:rFonts w:eastAsiaTheme="minorEastAsia"/>
              <w:color w:val="auto"/>
              <w:lang w:val="en-IL" w:eastAsia="en-IL"/>
            </w:rPr>
          </w:rPrChange>
        </w:rPr>
        <w:pPrChange w:id="108" w:author="david goldhar" w:date="2018-08-05T08:27:00Z">
          <w:pPr>
            <w:pStyle w:val="TOC3"/>
            <w:tabs>
              <w:tab w:val="right" w:pos="9880"/>
            </w:tabs>
          </w:pPr>
        </w:pPrChange>
      </w:pPr>
      <w:del w:id="109" w:author="david goldhar" w:date="2018-08-02T09:53:00Z">
        <w:r w:rsidRPr="00DD27E3" w:rsidDel="001839F2">
          <w:rPr>
            <w:rPrChange w:id="110" w:author="david goldhar" w:date="2018-08-05T08:27:00Z">
              <w:rPr>
                <w:color w:val="FF6699"/>
              </w:rPr>
            </w:rPrChange>
          </w:rPr>
          <w:delText xml:space="preserve">Step 7:  </w:delText>
        </w:r>
        <w:r w:rsidRPr="00DD27E3" w:rsidDel="001839F2">
          <w:rPr>
            <w:rPrChange w:id="111" w:author="david goldhar" w:date="2018-08-05T08:27:00Z">
              <w:rPr/>
            </w:rPrChange>
          </w:rPr>
          <w:delText>Projection Mapping Calibration</w:delText>
        </w:r>
        <w:r w:rsidRPr="00DD27E3" w:rsidDel="001839F2">
          <w:rPr>
            <w:rPrChange w:id="112" w:author="david goldhar" w:date="2018-08-05T08:27:00Z">
              <w:rPr/>
            </w:rPrChange>
          </w:rPr>
          <w:tab/>
          <w:delText>15</w:delText>
        </w:r>
      </w:del>
    </w:p>
    <w:p w14:paraId="76952B4C" w14:textId="4356A5A0" w:rsidR="000A1DE2" w:rsidRPr="00DD27E3" w:rsidDel="001839F2" w:rsidRDefault="000A1DE2">
      <w:pPr>
        <w:pStyle w:val="TOCH"/>
        <w:rPr>
          <w:del w:id="113" w:author="david goldhar" w:date="2018-08-02T09:53:00Z"/>
          <w:rFonts w:eastAsiaTheme="minorEastAsia"/>
          <w:rPrChange w:id="114" w:author="david goldhar" w:date="2018-08-05T08:27:00Z">
            <w:rPr>
              <w:del w:id="115" w:author="david goldhar" w:date="2018-08-02T09:53:00Z"/>
              <w:rFonts w:eastAsiaTheme="minorEastAsia"/>
              <w:color w:val="auto"/>
              <w:lang w:val="en-IL" w:eastAsia="en-IL"/>
            </w:rPr>
          </w:rPrChange>
        </w:rPr>
        <w:pPrChange w:id="116" w:author="david goldhar" w:date="2018-08-05T08:27:00Z">
          <w:pPr>
            <w:pStyle w:val="TOC3"/>
            <w:tabs>
              <w:tab w:val="right" w:pos="9880"/>
            </w:tabs>
          </w:pPr>
        </w:pPrChange>
      </w:pPr>
      <w:del w:id="117" w:author="david goldhar" w:date="2018-08-02T09:53:00Z">
        <w:r w:rsidRPr="00DD27E3" w:rsidDel="001839F2">
          <w:rPr>
            <w:rPrChange w:id="118" w:author="david goldhar" w:date="2018-08-05T08:27:00Z">
              <w:rPr>
                <w:color w:val="FF6699"/>
              </w:rPr>
            </w:rPrChange>
          </w:rPr>
          <w:delText xml:space="preserve">Step 8:  </w:delText>
        </w:r>
        <w:r w:rsidRPr="00DD27E3" w:rsidDel="001839F2">
          <w:rPr>
            <w:rPrChange w:id="119" w:author="david goldhar" w:date="2018-08-05T08:27:00Z">
              <w:rPr/>
            </w:rPrChange>
          </w:rPr>
          <w:delText>Apply the video texture &amp; adding effects</w:delText>
        </w:r>
        <w:r w:rsidRPr="00DD27E3" w:rsidDel="001839F2">
          <w:rPr>
            <w:rPrChange w:id="120" w:author="david goldhar" w:date="2018-08-05T08:27:00Z">
              <w:rPr/>
            </w:rPrChange>
          </w:rPr>
          <w:tab/>
          <w:delText>17</w:delText>
        </w:r>
      </w:del>
    </w:p>
    <w:p w14:paraId="53AAE870" w14:textId="5F6A05DE" w:rsidR="000A1DE2" w:rsidRPr="00DD27E3" w:rsidDel="001839F2" w:rsidRDefault="000A1DE2">
      <w:pPr>
        <w:pStyle w:val="TOCH"/>
        <w:rPr>
          <w:del w:id="121" w:author="david goldhar" w:date="2018-08-02T09:53:00Z"/>
          <w:rFonts w:eastAsiaTheme="minorEastAsia"/>
          <w:rPrChange w:id="122" w:author="david goldhar" w:date="2018-08-05T08:27:00Z">
            <w:rPr>
              <w:del w:id="123" w:author="david goldhar" w:date="2018-08-02T09:53:00Z"/>
              <w:rFonts w:eastAsiaTheme="minorEastAsia" w:cstheme="minorBidi"/>
              <w:color w:val="auto"/>
              <w:sz w:val="22"/>
              <w:szCs w:val="22"/>
              <w:lang w:val="en-IL" w:eastAsia="en-IL"/>
            </w:rPr>
          </w:rPrChange>
        </w:rPr>
        <w:pPrChange w:id="124" w:author="david goldhar" w:date="2018-08-05T08:27:00Z">
          <w:pPr>
            <w:pStyle w:val="TOC2"/>
          </w:pPr>
        </w:pPrChange>
      </w:pPr>
      <w:del w:id="125" w:author="david goldhar" w:date="2018-08-02T09:53:00Z">
        <w:r w:rsidRPr="00DD27E3" w:rsidDel="001839F2">
          <w:rPr>
            <w:rPrChange w:id="126" w:author="david goldhar" w:date="2018-08-05T08:27:00Z">
              <w:rPr>
                <w:color w:val="000000" w:themeColor="text1"/>
              </w:rPr>
            </w:rPrChange>
          </w:rPr>
          <w:delText>Workflow Summary</w:delText>
        </w:r>
        <w:r w:rsidRPr="00DD27E3" w:rsidDel="001839F2">
          <w:rPr>
            <w:rPrChange w:id="127" w:author="david goldhar" w:date="2018-08-05T08:27:00Z">
              <w:rPr>
                <w:color w:val="000000" w:themeColor="text1"/>
              </w:rPr>
            </w:rPrChange>
          </w:rPr>
          <w:tab/>
        </w:r>
        <w:r w:rsidRPr="00DD27E3" w:rsidDel="001839F2">
          <w:rPr>
            <w:rPrChange w:id="128" w:author="david goldhar" w:date="2018-08-05T08:27:00Z">
              <w:rPr>
                <w:color w:val="000000" w:themeColor="text1"/>
              </w:rPr>
            </w:rPrChange>
          </w:rPr>
          <w:tab/>
        </w:r>
        <w:r w:rsidRPr="00DD27E3" w:rsidDel="001839F2">
          <w:rPr>
            <w:rPrChange w:id="129" w:author="david goldhar" w:date="2018-08-05T08:27:00Z">
              <w:rPr>
                <w:color w:val="000000" w:themeColor="text1"/>
              </w:rPr>
            </w:rPrChange>
          </w:rPr>
          <w:tab/>
          <w:delText>19</w:delText>
        </w:r>
      </w:del>
    </w:p>
    <w:p w14:paraId="2A1A82EF" w14:textId="77777777" w:rsidR="00834050" w:rsidRPr="00DD27E3" w:rsidRDefault="000A1DE2">
      <w:pPr>
        <w:pStyle w:val="TOCH"/>
        <w:rPr>
          <w:ins w:id="130" w:author="david goldhar" w:date="2018-08-05T08:26:00Z"/>
        </w:rPr>
        <w:pPrChange w:id="131" w:author="david goldhar" w:date="2018-08-05T08:27:00Z">
          <w:pPr>
            <w:pStyle w:val="Heading2NoNumber"/>
          </w:pPr>
        </w:pPrChange>
      </w:pPr>
      <w:del w:id="132" w:author="david goldhar" w:date="2018-08-02T21:25:00Z">
        <w:r w:rsidRPr="00DD27E3" w:rsidDel="00D66CF8">
          <w:rPr>
            <w:rPrChange w:id="133" w:author="david goldhar" w:date="2018-08-05T08:27:00Z">
              <w:rPr/>
            </w:rPrChange>
          </w:rPr>
          <w:lastRenderedPageBreak/>
          <w:fldChar w:fldCharType="end"/>
        </w:r>
      </w:del>
      <w:ins w:id="134" w:author="david goldhar" w:date="2018-08-05T08:26:00Z">
        <w:r w:rsidR="00834050" w:rsidRPr="00DD27E3">
          <w:t>TABLE OF CONTENTS</w:t>
        </w:r>
        <w:r w:rsidR="00834050" w:rsidRPr="00DD27E3">
          <w:tab/>
        </w:r>
      </w:ins>
    </w:p>
    <w:p w14:paraId="4AE768CC" w14:textId="4AD08828" w:rsidR="00DD27E3" w:rsidRDefault="00DD27E3">
      <w:pPr>
        <w:pStyle w:val="TOC1"/>
        <w:rPr>
          <w:ins w:id="135" w:author="david goldhar" w:date="2018-08-05T08:32:00Z"/>
          <w:rFonts w:eastAsiaTheme="minorEastAsia"/>
          <w:noProof/>
          <w:sz w:val="22"/>
          <w:lang w:val="en-IL" w:eastAsia="en-IL"/>
        </w:rPr>
      </w:pPr>
      <w:ins w:id="136" w:author="david goldhar" w:date="2018-08-05T08:32:00Z">
        <w:r>
          <w:rPr>
            <w:rFonts w:eastAsia="Times New Roman" w:cs="Times New Roman"/>
            <w:caps/>
            <w:noProof/>
            <w:color w:val="121E32"/>
            <w:sz w:val="20"/>
            <w:szCs w:val="18"/>
            <w:lang w:bidi="ar-SA"/>
          </w:rPr>
          <w:fldChar w:fldCharType="begin"/>
        </w:r>
        <w:r>
          <w:rPr>
            <w:rFonts w:eastAsia="Times New Roman" w:cs="Times New Roman"/>
            <w:caps/>
            <w:noProof/>
            <w:color w:val="121E32"/>
            <w:sz w:val="20"/>
            <w:szCs w:val="18"/>
            <w:lang w:bidi="ar-SA"/>
          </w:rPr>
          <w:instrText xml:space="preserve"> TOC \t "Heading 2 No Number,1,Procedure Major Step,2" </w:instrText>
        </w:r>
      </w:ins>
      <w:r>
        <w:rPr>
          <w:rFonts w:eastAsia="Times New Roman" w:cs="Times New Roman"/>
          <w:caps/>
          <w:noProof/>
          <w:color w:val="121E32"/>
          <w:sz w:val="20"/>
          <w:szCs w:val="18"/>
          <w:lang w:bidi="ar-SA"/>
        </w:rPr>
        <w:fldChar w:fldCharType="separate"/>
      </w:r>
      <w:ins w:id="137" w:author="david goldhar" w:date="2018-08-05T08:32:00Z">
        <w:r>
          <w:rPr>
            <w:noProof/>
            <w:lang w:bidi="ar-SA"/>
          </w:rPr>
          <w:t>Introduction</w:t>
        </w:r>
        <w:r>
          <w:rPr>
            <w:noProof/>
          </w:rPr>
          <w:tab/>
        </w:r>
        <w:r>
          <w:rPr>
            <w:noProof/>
          </w:rPr>
          <w:fldChar w:fldCharType="begin"/>
        </w:r>
        <w:r>
          <w:rPr>
            <w:noProof/>
          </w:rPr>
          <w:instrText xml:space="preserve"> PAGEREF _Toc521221262 \h </w:instrText>
        </w:r>
      </w:ins>
      <w:r>
        <w:rPr>
          <w:noProof/>
        </w:rPr>
      </w:r>
      <w:r>
        <w:rPr>
          <w:noProof/>
        </w:rPr>
        <w:fldChar w:fldCharType="separate"/>
      </w:r>
      <w:ins w:id="138" w:author="david goldhar" w:date="2018-08-05T17:12:00Z">
        <w:r w:rsidR="008F52C7">
          <w:rPr>
            <w:noProof/>
          </w:rPr>
          <w:t>5</w:t>
        </w:r>
      </w:ins>
      <w:ins w:id="139" w:author="david goldhar" w:date="2018-08-05T08:32:00Z">
        <w:r>
          <w:rPr>
            <w:noProof/>
          </w:rPr>
          <w:fldChar w:fldCharType="end"/>
        </w:r>
      </w:ins>
    </w:p>
    <w:p w14:paraId="2AAC30E1" w14:textId="67E9C563" w:rsidR="00DD27E3" w:rsidRDefault="00DD27E3">
      <w:pPr>
        <w:pStyle w:val="TOC1"/>
        <w:rPr>
          <w:ins w:id="140" w:author="david goldhar" w:date="2018-08-05T08:32:00Z"/>
          <w:rFonts w:eastAsiaTheme="minorEastAsia"/>
          <w:noProof/>
          <w:sz w:val="22"/>
          <w:lang w:val="en-IL" w:eastAsia="en-IL"/>
        </w:rPr>
      </w:pPr>
      <w:ins w:id="141" w:author="david goldhar" w:date="2018-08-05T08:32:00Z">
        <w:r>
          <w:rPr>
            <w:noProof/>
            <w:lang w:bidi="ar-SA"/>
          </w:rPr>
          <w:t>Create the design</w:t>
        </w:r>
        <w:r>
          <w:rPr>
            <w:noProof/>
          </w:rPr>
          <w:tab/>
        </w:r>
        <w:r>
          <w:rPr>
            <w:noProof/>
          </w:rPr>
          <w:fldChar w:fldCharType="begin"/>
        </w:r>
        <w:r>
          <w:rPr>
            <w:noProof/>
          </w:rPr>
          <w:instrText xml:space="preserve"> PAGEREF _Toc521221263 \h </w:instrText>
        </w:r>
      </w:ins>
      <w:r>
        <w:rPr>
          <w:noProof/>
        </w:rPr>
      </w:r>
      <w:r>
        <w:rPr>
          <w:noProof/>
        </w:rPr>
        <w:fldChar w:fldCharType="separate"/>
      </w:r>
      <w:ins w:id="142" w:author="david goldhar" w:date="2018-08-05T17:12:00Z">
        <w:r w:rsidR="008F52C7">
          <w:rPr>
            <w:noProof/>
          </w:rPr>
          <w:t>7</w:t>
        </w:r>
      </w:ins>
      <w:ins w:id="143" w:author="david goldhar" w:date="2018-08-05T08:32:00Z">
        <w:r>
          <w:rPr>
            <w:noProof/>
          </w:rPr>
          <w:fldChar w:fldCharType="end"/>
        </w:r>
      </w:ins>
    </w:p>
    <w:p w14:paraId="2ADBE841" w14:textId="3C1F033F" w:rsidR="00DD27E3" w:rsidRDefault="00DD27E3">
      <w:pPr>
        <w:pStyle w:val="TOC2"/>
        <w:rPr>
          <w:ins w:id="144" w:author="david goldhar" w:date="2018-08-05T08:32:00Z"/>
          <w:rFonts w:eastAsiaTheme="minorEastAsia" w:cstheme="minorBidi"/>
          <w:noProof/>
          <w:color w:val="auto"/>
          <w:sz w:val="22"/>
          <w:szCs w:val="22"/>
          <w:lang w:val="en-IL" w:eastAsia="en-IL"/>
        </w:rPr>
      </w:pPr>
      <w:ins w:id="145" w:author="david goldhar" w:date="2018-08-05T08:32:00Z">
        <w:r w:rsidRPr="00186B2C">
          <w:rPr>
            <w:noProof/>
            <w:color w:val="FF6699"/>
          </w:rPr>
          <w:t>Step 1</w:t>
        </w:r>
        <w:r>
          <w:rPr>
            <w:noProof/>
          </w:rPr>
          <w:t>: Create a low-polygon-count version of the 3D Model</w:t>
        </w:r>
        <w:r>
          <w:rPr>
            <w:noProof/>
          </w:rPr>
          <w:tab/>
        </w:r>
        <w:r>
          <w:rPr>
            <w:noProof/>
          </w:rPr>
          <w:fldChar w:fldCharType="begin"/>
        </w:r>
        <w:r>
          <w:rPr>
            <w:noProof/>
          </w:rPr>
          <w:instrText xml:space="preserve"> PAGEREF _Toc521221264 \h </w:instrText>
        </w:r>
      </w:ins>
      <w:r>
        <w:rPr>
          <w:noProof/>
        </w:rPr>
      </w:r>
      <w:r>
        <w:rPr>
          <w:noProof/>
        </w:rPr>
        <w:fldChar w:fldCharType="separate"/>
      </w:r>
      <w:ins w:id="146" w:author="david goldhar" w:date="2018-08-05T17:12:00Z">
        <w:r w:rsidR="008F52C7">
          <w:rPr>
            <w:noProof/>
          </w:rPr>
          <w:t>7</w:t>
        </w:r>
      </w:ins>
      <w:ins w:id="147" w:author="david goldhar" w:date="2018-08-05T08:32:00Z">
        <w:r>
          <w:rPr>
            <w:noProof/>
          </w:rPr>
          <w:fldChar w:fldCharType="end"/>
        </w:r>
      </w:ins>
    </w:p>
    <w:p w14:paraId="5169C826" w14:textId="144D1698" w:rsidR="00DD27E3" w:rsidRDefault="00DD27E3">
      <w:pPr>
        <w:pStyle w:val="TOC2"/>
        <w:rPr>
          <w:ins w:id="148" w:author="david goldhar" w:date="2018-08-05T08:32:00Z"/>
          <w:rFonts w:eastAsiaTheme="minorEastAsia" w:cstheme="minorBidi"/>
          <w:noProof/>
          <w:color w:val="auto"/>
          <w:sz w:val="22"/>
          <w:szCs w:val="22"/>
          <w:lang w:val="en-IL" w:eastAsia="en-IL"/>
        </w:rPr>
      </w:pPr>
      <w:ins w:id="149" w:author="david goldhar" w:date="2018-08-05T08:32:00Z">
        <w:r w:rsidRPr="00186B2C">
          <w:rPr>
            <w:noProof/>
            <w:color w:val="FF6699"/>
          </w:rPr>
          <w:t xml:space="preserve">Step 2: </w:t>
        </w:r>
        <w:r>
          <w:rPr>
            <w:noProof/>
          </w:rPr>
          <w:t>Use UV maps as a positioning guide</w:t>
        </w:r>
        <w:r>
          <w:rPr>
            <w:noProof/>
          </w:rPr>
          <w:tab/>
        </w:r>
        <w:r>
          <w:rPr>
            <w:noProof/>
          </w:rPr>
          <w:fldChar w:fldCharType="begin"/>
        </w:r>
        <w:r>
          <w:rPr>
            <w:noProof/>
          </w:rPr>
          <w:instrText xml:space="preserve"> PAGEREF _Toc521221265 \h </w:instrText>
        </w:r>
      </w:ins>
      <w:r>
        <w:rPr>
          <w:noProof/>
        </w:rPr>
      </w:r>
      <w:r>
        <w:rPr>
          <w:noProof/>
        </w:rPr>
        <w:fldChar w:fldCharType="separate"/>
      </w:r>
      <w:ins w:id="150" w:author="david goldhar" w:date="2018-08-05T17:12:00Z">
        <w:r w:rsidR="008F52C7">
          <w:rPr>
            <w:noProof/>
          </w:rPr>
          <w:t>8</w:t>
        </w:r>
      </w:ins>
      <w:ins w:id="151" w:author="david goldhar" w:date="2018-08-05T08:32:00Z">
        <w:r>
          <w:rPr>
            <w:noProof/>
          </w:rPr>
          <w:fldChar w:fldCharType="end"/>
        </w:r>
      </w:ins>
    </w:p>
    <w:p w14:paraId="62303F08" w14:textId="01D0B4F9" w:rsidR="00DD27E3" w:rsidRDefault="00DD27E3">
      <w:pPr>
        <w:pStyle w:val="TOC2"/>
        <w:rPr>
          <w:ins w:id="152" w:author="david goldhar" w:date="2018-08-05T08:32:00Z"/>
          <w:rFonts w:eastAsiaTheme="minorEastAsia" w:cstheme="minorBidi"/>
          <w:noProof/>
          <w:color w:val="auto"/>
          <w:sz w:val="22"/>
          <w:szCs w:val="22"/>
          <w:lang w:val="en-IL" w:eastAsia="en-IL"/>
        </w:rPr>
      </w:pPr>
      <w:ins w:id="153" w:author="david goldhar" w:date="2018-08-05T08:32:00Z">
        <w:r w:rsidRPr="00186B2C">
          <w:rPr>
            <w:noProof/>
            <w:color w:val="FF6699"/>
          </w:rPr>
          <w:t xml:space="preserve">Step 3: </w:t>
        </w:r>
        <w:r>
          <w:rPr>
            <w:noProof/>
          </w:rPr>
          <w:t>Edit the video</w:t>
        </w:r>
        <w:r>
          <w:rPr>
            <w:noProof/>
          </w:rPr>
          <w:tab/>
        </w:r>
        <w:r>
          <w:rPr>
            <w:noProof/>
          </w:rPr>
          <w:fldChar w:fldCharType="begin"/>
        </w:r>
        <w:r>
          <w:rPr>
            <w:noProof/>
          </w:rPr>
          <w:instrText xml:space="preserve"> PAGEREF _Toc521221266 \h </w:instrText>
        </w:r>
      </w:ins>
      <w:r>
        <w:rPr>
          <w:noProof/>
        </w:rPr>
      </w:r>
      <w:r>
        <w:rPr>
          <w:noProof/>
        </w:rPr>
        <w:fldChar w:fldCharType="separate"/>
      </w:r>
      <w:ins w:id="154" w:author="david goldhar" w:date="2018-08-05T17:12:00Z">
        <w:r w:rsidR="008F52C7">
          <w:rPr>
            <w:noProof/>
          </w:rPr>
          <w:t>10</w:t>
        </w:r>
      </w:ins>
      <w:ins w:id="155" w:author="david goldhar" w:date="2018-08-05T08:32:00Z">
        <w:r>
          <w:rPr>
            <w:noProof/>
          </w:rPr>
          <w:fldChar w:fldCharType="end"/>
        </w:r>
      </w:ins>
    </w:p>
    <w:p w14:paraId="6FEEFEF4" w14:textId="38217B65" w:rsidR="00DD27E3" w:rsidRDefault="00DD27E3">
      <w:pPr>
        <w:pStyle w:val="TOC2"/>
        <w:rPr>
          <w:ins w:id="156" w:author="david goldhar" w:date="2018-08-05T08:32:00Z"/>
          <w:rFonts w:eastAsiaTheme="minorEastAsia" w:cstheme="minorBidi"/>
          <w:noProof/>
          <w:color w:val="auto"/>
          <w:sz w:val="22"/>
          <w:szCs w:val="22"/>
          <w:lang w:val="en-IL" w:eastAsia="en-IL"/>
        </w:rPr>
      </w:pPr>
      <w:ins w:id="157" w:author="david goldhar" w:date="2018-08-05T08:32:00Z">
        <w:r w:rsidRPr="00186B2C">
          <w:rPr>
            <w:noProof/>
            <w:color w:val="FF6699"/>
          </w:rPr>
          <w:t xml:space="preserve">Step 4: </w:t>
        </w:r>
        <w:r>
          <w:rPr>
            <w:noProof/>
          </w:rPr>
          <w:t xml:space="preserve">Import 3D models and video texture into </w:t>
        </w:r>
        <w:r w:rsidRPr="00186B2C">
          <w:rPr>
            <w:i/>
            <w:iCs/>
            <w:noProof/>
          </w:rPr>
          <w:t>Madmapper</w:t>
        </w:r>
        <w:r>
          <w:rPr>
            <w:noProof/>
          </w:rPr>
          <w:tab/>
        </w:r>
        <w:r>
          <w:rPr>
            <w:noProof/>
          </w:rPr>
          <w:fldChar w:fldCharType="begin"/>
        </w:r>
        <w:r>
          <w:rPr>
            <w:noProof/>
          </w:rPr>
          <w:instrText xml:space="preserve"> PAGEREF _Toc521221267 \h </w:instrText>
        </w:r>
      </w:ins>
      <w:r>
        <w:rPr>
          <w:noProof/>
        </w:rPr>
      </w:r>
      <w:r>
        <w:rPr>
          <w:noProof/>
        </w:rPr>
        <w:fldChar w:fldCharType="separate"/>
      </w:r>
      <w:ins w:id="158" w:author="david goldhar" w:date="2018-08-05T17:12:00Z">
        <w:r w:rsidR="008F52C7">
          <w:rPr>
            <w:noProof/>
          </w:rPr>
          <w:t>11</w:t>
        </w:r>
      </w:ins>
      <w:ins w:id="159" w:author="david goldhar" w:date="2018-08-05T08:32:00Z">
        <w:r>
          <w:rPr>
            <w:noProof/>
          </w:rPr>
          <w:fldChar w:fldCharType="end"/>
        </w:r>
      </w:ins>
    </w:p>
    <w:p w14:paraId="3EB7C9CE" w14:textId="28344FF4" w:rsidR="00DD27E3" w:rsidRDefault="00DD27E3">
      <w:pPr>
        <w:pStyle w:val="TOC2"/>
        <w:rPr>
          <w:ins w:id="160" w:author="david goldhar" w:date="2018-08-05T08:32:00Z"/>
          <w:rFonts w:eastAsiaTheme="minorEastAsia" w:cstheme="minorBidi"/>
          <w:noProof/>
          <w:color w:val="auto"/>
          <w:sz w:val="22"/>
          <w:szCs w:val="22"/>
          <w:lang w:val="en-IL" w:eastAsia="en-IL"/>
        </w:rPr>
      </w:pPr>
      <w:ins w:id="161" w:author="david goldhar" w:date="2018-08-05T08:32:00Z">
        <w:r w:rsidRPr="00186B2C">
          <w:rPr>
            <w:noProof/>
            <w:color w:val="FF6699"/>
          </w:rPr>
          <w:t xml:space="preserve">Step 5: </w:t>
        </w:r>
        <w:r>
          <w:rPr>
            <w:noProof/>
          </w:rPr>
          <w:t>Create a projection</w:t>
        </w:r>
        <w:r>
          <w:rPr>
            <w:noProof/>
          </w:rPr>
          <w:tab/>
        </w:r>
        <w:r>
          <w:rPr>
            <w:noProof/>
          </w:rPr>
          <w:fldChar w:fldCharType="begin"/>
        </w:r>
        <w:r>
          <w:rPr>
            <w:noProof/>
          </w:rPr>
          <w:instrText xml:space="preserve"> PAGEREF _Toc521221268 \h </w:instrText>
        </w:r>
      </w:ins>
      <w:r>
        <w:rPr>
          <w:noProof/>
        </w:rPr>
      </w:r>
      <w:r>
        <w:rPr>
          <w:noProof/>
        </w:rPr>
        <w:fldChar w:fldCharType="separate"/>
      </w:r>
      <w:ins w:id="162" w:author="david goldhar" w:date="2018-08-05T17:12:00Z">
        <w:r w:rsidR="008F52C7">
          <w:rPr>
            <w:noProof/>
          </w:rPr>
          <w:t>13</w:t>
        </w:r>
      </w:ins>
      <w:ins w:id="163" w:author="david goldhar" w:date="2018-08-05T08:32:00Z">
        <w:r>
          <w:rPr>
            <w:noProof/>
          </w:rPr>
          <w:fldChar w:fldCharType="end"/>
        </w:r>
      </w:ins>
    </w:p>
    <w:p w14:paraId="2BC5C4B8" w14:textId="71145649" w:rsidR="00DD27E3" w:rsidRDefault="00DD27E3">
      <w:pPr>
        <w:pStyle w:val="TOC2"/>
        <w:rPr>
          <w:ins w:id="164" w:author="david goldhar" w:date="2018-08-05T08:32:00Z"/>
          <w:rFonts w:eastAsiaTheme="minorEastAsia" w:cstheme="minorBidi"/>
          <w:noProof/>
          <w:color w:val="auto"/>
          <w:sz w:val="22"/>
          <w:szCs w:val="22"/>
          <w:lang w:val="en-IL" w:eastAsia="en-IL"/>
        </w:rPr>
      </w:pPr>
      <w:ins w:id="165" w:author="david goldhar" w:date="2018-08-05T08:32:00Z">
        <w:r w:rsidRPr="00186B2C">
          <w:rPr>
            <w:noProof/>
            <w:color w:val="FF6699"/>
          </w:rPr>
          <w:t xml:space="preserve">Step 6: </w:t>
        </w:r>
        <w:r>
          <w:rPr>
            <w:noProof/>
          </w:rPr>
          <w:t>Set up the projection, prior to calibration</w:t>
        </w:r>
        <w:r>
          <w:rPr>
            <w:noProof/>
          </w:rPr>
          <w:tab/>
        </w:r>
        <w:r>
          <w:rPr>
            <w:noProof/>
          </w:rPr>
          <w:fldChar w:fldCharType="begin"/>
        </w:r>
        <w:r>
          <w:rPr>
            <w:noProof/>
          </w:rPr>
          <w:instrText xml:space="preserve"> PAGEREF _Toc521221269 \h </w:instrText>
        </w:r>
      </w:ins>
      <w:r>
        <w:rPr>
          <w:noProof/>
        </w:rPr>
      </w:r>
      <w:r>
        <w:rPr>
          <w:noProof/>
        </w:rPr>
        <w:fldChar w:fldCharType="separate"/>
      </w:r>
      <w:ins w:id="166" w:author="david goldhar" w:date="2018-08-05T17:12:00Z">
        <w:r w:rsidR="008F52C7">
          <w:rPr>
            <w:noProof/>
          </w:rPr>
          <w:t>13</w:t>
        </w:r>
      </w:ins>
      <w:ins w:id="167" w:author="david goldhar" w:date="2018-08-05T08:32:00Z">
        <w:r>
          <w:rPr>
            <w:noProof/>
          </w:rPr>
          <w:fldChar w:fldCharType="end"/>
        </w:r>
      </w:ins>
    </w:p>
    <w:p w14:paraId="5D189B5D" w14:textId="7569528A" w:rsidR="00DD27E3" w:rsidRDefault="00DD27E3">
      <w:pPr>
        <w:pStyle w:val="TOC2"/>
        <w:rPr>
          <w:ins w:id="168" w:author="david goldhar" w:date="2018-08-05T08:32:00Z"/>
          <w:rFonts w:eastAsiaTheme="minorEastAsia" w:cstheme="minorBidi"/>
          <w:noProof/>
          <w:color w:val="auto"/>
          <w:sz w:val="22"/>
          <w:szCs w:val="22"/>
          <w:lang w:val="en-IL" w:eastAsia="en-IL"/>
        </w:rPr>
      </w:pPr>
      <w:ins w:id="169" w:author="david goldhar" w:date="2018-08-05T08:32:00Z">
        <w:r w:rsidRPr="00186B2C">
          <w:rPr>
            <w:noProof/>
            <w:color w:val="FF6699"/>
          </w:rPr>
          <w:t xml:space="preserve">Step 7:  </w:t>
        </w:r>
        <w:r>
          <w:rPr>
            <w:noProof/>
          </w:rPr>
          <w:t>Projection Mapping Calibration</w:t>
        </w:r>
        <w:r>
          <w:rPr>
            <w:noProof/>
          </w:rPr>
          <w:tab/>
        </w:r>
        <w:r>
          <w:rPr>
            <w:noProof/>
          </w:rPr>
          <w:fldChar w:fldCharType="begin"/>
        </w:r>
        <w:r>
          <w:rPr>
            <w:noProof/>
          </w:rPr>
          <w:instrText xml:space="preserve"> PAGEREF _Toc521221270 \h </w:instrText>
        </w:r>
      </w:ins>
      <w:r>
        <w:rPr>
          <w:noProof/>
        </w:rPr>
      </w:r>
      <w:r>
        <w:rPr>
          <w:noProof/>
        </w:rPr>
        <w:fldChar w:fldCharType="separate"/>
      </w:r>
      <w:ins w:id="170" w:author="david goldhar" w:date="2018-08-05T17:12:00Z">
        <w:r w:rsidR="008F52C7">
          <w:rPr>
            <w:noProof/>
          </w:rPr>
          <w:t>14</w:t>
        </w:r>
      </w:ins>
      <w:ins w:id="171" w:author="david goldhar" w:date="2018-08-05T08:32:00Z">
        <w:r>
          <w:rPr>
            <w:noProof/>
          </w:rPr>
          <w:fldChar w:fldCharType="end"/>
        </w:r>
      </w:ins>
    </w:p>
    <w:p w14:paraId="140D146E" w14:textId="14207BAE" w:rsidR="00DD27E3" w:rsidRDefault="00DD27E3">
      <w:pPr>
        <w:pStyle w:val="TOC2"/>
        <w:rPr>
          <w:ins w:id="172" w:author="david goldhar" w:date="2018-08-05T08:32:00Z"/>
          <w:rFonts w:eastAsiaTheme="minorEastAsia" w:cstheme="minorBidi"/>
          <w:noProof/>
          <w:color w:val="auto"/>
          <w:sz w:val="22"/>
          <w:szCs w:val="22"/>
          <w:lang w:val="en-IL" w:eastAsia="en-IL"/>
        </w:rPr>
      </w:pPr>
      <w:ins w:id="173" w:author="david goldhar" w:date="2018-08-05T08:32:00Z">
        <w:r w:rsidRPr="00186B2C">
          <w:rPr>
            <w:noProof/>
            <w:color w:val="FF6699"/>
          </w:rPr>
          <w:t xml:space="preserve">Step 8:  </w:t>
        </w:r>
        <w:r>
          <w:rPr>
            <w:noProof/>
          </w:rPr>
          <w:t>Apply the video texture &amp; adding effects</w:t>
        </w:r>
        <w:r>
          <w:rPr>
            <w:noProof/>
          </w:rPr>
          <w:tab/>
        </w:r>
        <w:r>
          <w:rPr>
            <w:noProof/>
          </w:rPr>
          <w:fldChar w:fldCharType="begin"/>
        </w:r>
        <w:r>
          <w:rPr>
            <w:noProof/>
          </w:rPr>
          <w:instrText xml:space="preserve"> PAGEREF _Toc521221271 \h </w:instrText>
        </w:r>
      </w:ins>
      <w:r>
        <w:rPr>
          <w:noProof/>
        </w:rPr>
      </w:r>
      <w:r>
        <w:rPr>
          <w:noProof/>
        </w:rPr>
        <w:fldChar w:fldCharType="separate"/>
      </w:r>
      <w:ins w:id="174" w:author="david goldhar" w:date="2018-08-05T17:12:00Z">
        <w:r w:rsidR="008F52C7">
          <w:rPr>
            <w:noProof/>
          </w:rPr>
          <w:t>16</w:t>
        </w:r>
      </w:ins>
      <w:ins w:id="175" w:author="david goldhar" w:date="2018-08-05T08:32:00Z">
        <w:r>
          <w:rPr>
            <w:noProof/>
          </w:rPr>
          <w:fldChar w:fldCharType="end"/>
        </w:r>
      </w:ins>
    </w:p>
    <w:p w14:paraId="54D58B0A" w14:textId="49C23226" w:rsidR="00DD27E3" w:rsidRDefault="00DD27E3">
      <w:pPr>
        <w:pStyle w:val="TOC1"/>
        <w:rPr>
          <w:ins w:id="176" w:author="david goldhar" w:date="2018-08-05T08:32:00Z"/>
          <w:rFonts w:eastAsiaTheme="minorEastAsia"/>
          <w:noProof/>
          <w:sz w:val="22"/>
          <w:lang w:val="en-IL" w:eastAsia="en-IL"/>
        </w:rPr>
      </w:pPr>
      <w:ins w:id="177" w:author="david goldhar" w:date="2018-08-05T08:32:00Z">
        <w:r>
          <w:rPr>
            <w:noProof/>
            <w:lang w:bidi="ar-SA"/>
          </w:rPr>
          <w:t>Workflow Summary</w:t>
        </w:r>
        <w:r>
          <w:rPr>
            <w:noProof/>
          </w:rPr>
          <w:tab/>
        </w:r>
        <w:r>
          <w:rPr>
            <w:noProof/>
          </w:rPr>
          <w:fldChar w:fldCharType="begin"/>
        </w:r>
        <w:r>
          <w:rPr>
            <w:noProof/>
          </w:rPr>
          <w:instrText xml:space="preserve"> PAGEREF _Toc521221272 \h </w:instrText>
        </w:r>
      </w:ins>
      <w:r>
        <w:rPr>
          <w:noProof/>
        </w:rPr>
      </w:r>
      <w:r>
        <w:rPr>
          <w:noProof/>
        </w:rPr>
        <w:fldChar w:fldCharType="separate"/>
      </w:r>
      <w:ins w:id="178" w:author="david goldhar" w:date="2018-08-05T17:12:00Z">
        <w:r w:rsidR="008F52C7">
          <w:rPr>
            <w:noProof/>
          </w:rPr>
          <w:t>18</w:t>
        </w:r>
      </w:ins>
      <w:ins w:id="179" w:author="david goldhar" w:date="2018-08-05T08:32:00Z">
        <w:r>
          <w:rPr>
            <w:noProof/>
          </w:rPr>
          <w:fldChar w:fldCharType="end"/>
        </w:r>
      </w:ins>
    </w:p>
    <w:p w14:paraId="54F4426E" w14:textId="6418FB44" w:rsidR="001F389A" w:rsidRDefault="00DD27E3">
      <w:pPr>
        <w:pStyle w:val="BodyText"/>
        <w:rPr>
          <w:ins w:id="180" w:author="david goldhar" w:date="2018-08-05T08:37:00Z"/>
          <w:noProof/>
          <w:lang w:bidi="ar-SA"/>
        </w:rPr>
        <w:sectPr w:rsidR="001F389A" w:rsidSect="00A64560">
          <w:footerReference w:type="default" r:id="rId18"/>
          <w:type w:val="continuous"/>
          <w:pgSz w:w="11906" w:h="16838" w:code="9"/>
          <w:pgMar w:top="2448" w:right="1008" w:bottom="1440" w:left="1440" w:header="864" w:footer="1008" w:gutter="0"/>
          <w:cols w:space="720"/>
          <w:docGrid w:linePitch="360"/>
        </w:sectPr>
        <w:pPrChange w:id="185" w:author="david goldhar" w:date="2018-08-05T15:11:00Z">
          <w:pPr/>
        </w:pPrChange>
      </w:pPr>
      <w:ins w:id="186" w:author="david goldhar" w:date="2018-08-05T08:32:00Z">
        <w:r>
          <w:rPr>
            <w:noProof/>
            <w:lang w:bidi="ar-SA"/>
          </w:rPr>
          <w:fldChar w:fldCharType="end"/>
        </w:r>
      </w:ins>
    </w:p>
    <w:p w14:paraId="25A51345" w14:textId="2419C343" w:rsidR="000A71BE" w:rsidRPr="000A71BE" w:rsidRDefault="000A71BE" w:rsidP="000A71BE">
      <w:pPr>
        <w:pStyle w:val="Heading2NoNumber"/>
        <w:rPr>
          <w:del w:id="187" w:author="david goldhar" w:date="2018-08-05T08:37:00Z"/>
          <w:rPrChange w:id="188" w:author="david goldhar" w:date="2018-08-02T21:37:00Z">
            <w:rPr>
              <w:del w:id="189" w:author="david goldhar" w:date="2018-08-05T08:37:00Z"/>
              <w:rFonts w:ascii="DINOT" w:hAnsi="DINOT" w:cstheme="minorHAnsi"/>
              <w:szCs w:val="20"/>
            </w:rPr>
          </w:rPrChange>
        </w:rPr>
        <w:sectPr w:rsidR="000A71BE" w:rsidRPr="000A71BE" w:rsidSect="000A71BE">
          <w:pgSz w:w="11906" w:h="16838" w:code="9"/>
          <w:pgMar w:top="2448" w:right="1736" w:bottom="1440" w:left="1008" w:header="864" w:footer="1008" w:gutter="0"/>
          <w:cols w:space="720"/>
          <w:docGrid w:linePitch="360"/>
          <w:sectPrChange w:id="190" w:author="david goldhar" w:date="2018-08-05T08:28:00Z">
            <w:sectPr w:rsidR="000A71BE" w:rsidRPr="000A71BE" w:rsidSect="000A71BE">
              <w:pgMar w:top="2448" w:right="1008" w:bottom="1440" w:left="1008" w:header="864" w:footer="288" w:gutter="0"/>
              <w:pgBorders>
                <w:left w:val="single" w:sz="4" w:space="4" w:color="auto"/>
              </w:pgBorders>
            </w:sectPr>
          </w:sectPrChange>
        </w:sectPr>
        <w:pPrChange w:id="191" w:author="david goldhar" w:date="2018-08-05T08:37:00Z">
          <w:pPr>
            <w:ind w:left="0"/>
          </w:pPr>
        </w:pPrChange>
      </w:pPr>
    </w:p>
    <w:p w14:paraId="2357D4CD" w14:textId="0119E171" w:rsidR="0050793E" w:rsidRPr="007E068B" w:rsidDel="00516F7E" w:rsidRDefault="0050793E">
      <w:pPr>
        <w:pStyle w:val="Heading2NoNumber"/>
        <w:rPr>
          <w:del w:id="192" w:author="david goldhar" w:date="2018-08-02T21:21:00Z"/>
        </w:rPr>
        <w:pPrChange w:id="193" w:author="david goldhar" w:date="2018-08-05T08:37:00Z">
          <w:pPr>
            <w:pStyle w:val="BodyText"/>
          </w:pPr>
        </w:pPrChange>
      </w:pPr>
    </w:p>
    <w:p w14:paraId="2C4A77D5" w14:textId="41583FFD" w:rsidR="00842F65" w:rsidDel="00A64560" w:rsidRDefault="00842F65">
      <w:pPr>
        <w:pStyle w:val="Heading2NoNumber"/>
        <w:rPr>
          <w:del w:id="194" w:author="david goldhar" w:date="2018-08-05T08:36:00Z"/>
        </w:rPr>
        <w:pPrChange w:id="195" w:author="david goldhar" w:date="2018-08-05T08:37:00Z">
          <w:pPr>
            <w:pStyle w:val="figure"/>
          </w:pPr>
        </w:pPrChange>
      </w:pPr>
      <w:bookmarkStart w:id="196" w:name="_Toc496518139"/>
      <w:del w:id="197" w:author="david goldhar" w:date="2018-08-05T08:37:00Z">
        <w:r w:rsidDel="00A64560">
          <w:drawing>
            <wp:inline distT="0" distB="0" distL="0" distR="0" wp14:anchorId="3E34C58E" wp14:editId="419B2833">
              <wp:extent cx="5215260" cy="7219507"/>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j.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0401" cy="7268153"/>
                      </a:xfrm>
                      <a:prstGeom prst="rect">
                        <a:avLst/>
                      </a:prstGeom>
                    </pic:spPr>
                  </pic:pic>
                </a:graphicData>
              </a:graphic>
            </wp:inline>
          </w:drawing>
        </w:r>
      </w:del>
    </w:p>
    <w:p w14:paraId="40C6BE6E" w14:textId="77777777" w:rsidR="001F389A" w:rsidRDefault="001F389A" w:rsidP="001F389A">
      <w:pPr>
        <w:pStyle w:val="Heading2NoNumber"/>
        <w:rPr>
          <w:ins w:id="198" w:author="david goldhar" w:date="2018-08-05T08:38:00Z"/>
        </w:rPr>
        <w:sectPr w:rsidR="001F389A" w:rsidSect="00D2391B">
          <w:footerReference w:type="default" r:id="rId19"/>
          <w:pgSz w:w="11906" w:h="16838" w:code="9"/>
          <w:pgMar w:top="2448" w:right="1008" w:bottom="1440" w:left="4320" w:header="864" w:footer="1008" w:gutter="0"/>
          <w:pgBorders>
            <w:left w:val="single" w:sz="4" w:space="4" w:color="auto"/>
          </w:pgBorders>
          <w:cols w:space="720"/>
          <w:docGrid w:linePitch="360"/>
        </w:sectPr>
      </w:pPr>
      <w:bookmarkStart w:id="203" w:name="_Toc521220432"/>
      <w:bookmarkStart w:id="204" w:name="_Toc521221262"/>
    </w:p>
    <w:p w14:paraId="3FE3FD25" w14:textId="26FB7033" w:rsidR="00842F65" w:rsidRPr="008C27C9" w:rsidRDefault="00842F65">
      <w:pPr>
        <w:pStyle w:val="H2No-break"/>
        <w:pPrChange w:id="205" w:author="david goldhar" w:date="2018-08-05T10:18:00Z">
          <w:pPr>
            <w:pStyle w:val="Heading2NoNumber"/>
            <w:pBdr>
              <w:left w:val="single" w:sz="4" w:space="4" w:color="auto"/>
            </w:pBdr>
          </w:pPr>
        </w:pPrChange>
      </w:pPr>
      <w:r w:rsidRPr="008C27C9">
        <w:t>Intro</w:t>
      </w:r>
      <w:r>
        <w:t>duction</w:t>
      </w:r>
      <w:bookmarkEnd w:id="203"/>
      <w:bookmarkEnd w:id="204"/>
      <w:r w:rsidRPr="008C27C9">
        <w:t xml:space="preserve"> </w:t>
      </w:r>
    </w:p>
    <w:p w14:paraId="28735B52" w14:textId="3C8C5A65" w:rsidR="00842F65" w:rsidRPr="008C27C9" w:rsidRDefault="00842F65" w:rsidP="00842F65">
      <w:pPr>
        <w:pStyle w:val="BodyText"/>
        <w:rPr>
          <w:lang w:bidi="ar-SA"/>
        </w:rPr>
      </w:pPr>
      <w:bookmarkStart w:id="206" w:name="_Hlk520449152"/>
      <w:r w:rsidRPr="008C27C9">
        <w:rPr>
          <w:lang w:bidi="ar-SA"/>
        </w:rPr>
        <w:t xml:space="preserve">Projection mapping can be a great solution for adding texture, color and motion to your </w:t>
      </w:r>
      <w:r w:rsidR="002E731A">
        <w:rPr>
          <w:lang w:bidi="ar-SA"/>
        </w:rPr>
        <w:t>3D</w:t>
      </w:r>
      <w:r w:rsidRPr="008C27C9">
        <w:rPr>
          <w:lang w:bidi="ar-SA"/>
        </w:rPr>
        <w:t xml:space="preserve"> displays. The advantage of printing in 3D for this purpose lies in the fact that UV maps are created from the original 3D file. When the </w:t>
      </w:r>
      <w:proofErr w:type="spellStart"/>
      <w:r w:rsidRPr="008C27C9">
        <w:rPr>
          <w:lang w:bidi="ar-SA"/>
        </w:rPr>
        <w:t>Massivit</w:t>
      </w:r>
      <w:proofErr w:type="spellEnd"/>
      <w:r w:rsidRPr="008C27C9">
        <w:rPr>
          <w:lang w:bidi="ar-SA"/>
        </w:rPr>
        <w:t xml:space="preserve"> 3D print is done, the projection mapping process is ready to go in a matter of a few simple steps.</w:t>
      </w:r>
    </w:p>
    <w:p w14:paraId="6C831B53" w14:textId="6341EB65" w:rsidR="00842F65" w:rsidRPr="008C27C9" w:rsidRDefault="00842F65" w:rsidP="00842F65">
      <w:pPr>
        <w:pStyle w:val="BodyText"/>
        <w:rPr>
          <w:b/>
          <w:bCs/>
          <w:color w:val="009999"/>
          <w:lang w:bidi="ar-SA"/>
        </w:rPr>
      </w:pPr>
      <w:r w:rsidRPr="008C27C9">
        <w:rPr>
          <w:lang w:bidi="ar-SA"/>
        </w:rPr>
        <w:t xml:space="preserve">The combination of </w:t>
      </w:r>
      <w:proofErr w:type="spellStart"/>
      <w:r w:rsidRPr="008C27C9">
        <w:rPr>
          <w:lang w:bidi="ar-SA"/>
        </w:rPr>
        <w:t>Massivit</w:t>
      </w:r>
      <w:proofErr w:type="spellEnd"/>
      <w:r w:rsidRPr="008C27C9">
        <w:rPr>
          <w:lang w:bidi="ar-SA"/>
        </w:rPr>
        <w:t xml:space="preserve"> 3D printers and </w:t>
      </w:r>
      <w:proofErr w:type="spellStart"/>
      <w:r w:rsidRPr="008C27C9">
        <w:rPr>
          <w:lang w:bidi="ar-SA"/>
        </w:rPr>
        <w:t>Madmapper</w:t>
      </w:r>
      <w:proofErr w:type="spellEnd"/>
      <w:r w:rsidRPr="008C27C9">
        <w:rPr>
          <w:lang w:bidi="ar-SA"/>
        </w:rPr>
        <w:t xml:space="preserve"> software offers a simple solution for creating complex eye</w:t>
      </w:r>
      <w:r w:rsidR="002E731A">
        <w:rPr>
          <w:lang w:bidi="ar-SA"/>
        </w:rPr>
        <w:t>-</w:t>
      </w:r>
      <w:r w:rsidRPr="008C27C9">
        <w:rPr>
          <w:lang w:bidi="ar-SA"/>
        </w:rPr>
        <w:t>popping displays with endless possibilities.</w:t>
      </w:r>
    </w:p>
    <w:p w14:paraId="7CBC2461" w14:textId="0E9A4C8A" w:rsidR="00842F65" w:rsidRDefault="00842F65" w:rsidP="00842F65">
      <w:pPr>
        <w:pStyle w:val="BodyText"/>
        <w:rPr>
          <w:lang w:bidi="ar-SA"/>
        </w:rPr>
      </w:pPr>
      <w:commentRangeStart w:id="207"/>
      <w:r w:rsidRPr="00864B69">
        <w:rPr>
          <w:lang w:bidi="ar-SA"/>
        </w:rPr>
        <w:t>Video</w:t>
      </w:r>
      <w:commentRangeEnd w:id="207"/>
      <w:r>
        <w:rPr>
          <w:rStyle w:val="CommentReference"/>
        </w:rPr>
        <w:commentReference w:id="207"/>
      </w:r>
      <w:r w:rsidRPr="00864B69">
        <w:rPr>
          <w:lang w:bidi="ar-SA"/>
        </w:rPr>
        <w:t xml:space="preserve"> mapping </w:t>
      </w:r>
      <w:r>
        <w:rPr>
          <w:lang w:bidi="ar-SA"/>
        </w:rPr>
        <w:t>is an innovative method of p</w:t>
      </w:r>
      <w:r w:rsidRPr="00864B69">
        <w:rPr>
          <w:lang w:bidi="ar-SA"/>
        </w:rPr>
        <w:t>roject</w:t>
      </w:r>
      <w:r>
        <w:rPr>
          <w:lang w:bidi="ar-SA"/>
        </w:rPr>
        <w:t>ing</w:t>
      </w:r>
      <w:r w:rsidRPr="00864B69">
        <w:rPr>
          <w:lang w:bidi="ar-SA"/>
        </w:rPr>
        <w:t xml:space="preserve"> a video movie on a 3D object with a great deal of precision</w:t>
      </w:r>
      <w:r>
        <w:rPr>
          <w:lang w:bidi="ar-SA"/>
        </w:rPr>
        <w:t xml:space="preserve">. The method uses the 3D information used for printing to project an image onto that printed shape. The difficulty </w:t>
      </w:r>
      <w:del w:id="208" w:author="david goldhar" w:date="2018-08-02T08:29:00Z">
        <w:r w:rsidDel="002E731A">
          <w:rPr>
            <w:lang w:bidi="ar-SA"/>
          </w:rPr>
          <w:delText xml:space="preserve">that is </w:delText>
        </w:r>
      </w:del>
      <w:r>
        <w:rPr>
          <w:lang w:bidi="ar-SA"/>
        </w:rPr>
        <w:t>associated with Video Mapping arises when trying to perfectly align a 2D movie on a 3D object. This problem is aggravated further when the 3D object is more complex, where it may be almost impossible to have any alignment take place.</w:t>
      </w:r>
    </w:p>
    <w:p w14:paraId="58CC865D" w14:textId="066CF883" w:rsidR="00842F65" w:rsidRDefault="00842F65" w:rsidP="00842F65">
      <w:pPr>
        <w:pStyle w:val="BodyText"/>
        <w:rPr>
          <w:lang w:bidi="ar-SA"/>
        </w:rPr>
      </w:pPr>
      <w:r>
        <w:rPr>
          <w:lang w:bidi="ar-SA"/>
        </w:rPr>
        <w:t xml:space="preserve">To address this issue, a 3D object that was generated and printed digitally is </w:t>
      </w:r>
      <w:ins w:id="209" w:author="david goldhar" w:date="2018-08-02T08:32:00Z">
        <w:r w:rsidR="002E731A">
          <w:rPr>
            <w:lang w:bidi="ar-SA"/>
          </w:rPr>
          <w:t xml:space="preserve">a </w:t>
        </w:r>
      </w:ins>
      <w:r>
        <w:rPr>
          <w:lang w:bidi="ar-SA"/>
        </w:rPr>
        <w:t>perfect</w:t>
      </w:r>
      <w:ins w:id="210" w:author="david goldhar" w:date="2018-08-02T08:32:00Z">
        <w:r w:rsidR="002E731A">
          <w:rPr>
            <w:lang w:bidi="ar-SA"/>
          </w:rPr>
          <w:t xml:space="preserve"> solution</w:t>
        </w:r>
      </w:ins>
      <w:r>
        <w:rPr>
          <w:lang w:bidi="ar-SA"/>
        </w:rPr>
        <w:t>,</w:t>
      </w:r>
      <w:del w:id="211" w:author="david goldhar" w:date="2018-08-02T08:32:00Z">
        <w:r w:rsidDel="002E731A">
          <w:rPr>
            <w:lang w:bidi="ar-SA"/>
          </w:rPr>
          <w:delText xml:space="preserve"> ,</w:delText>
        </w:r>
      </w:del>
      <w:r>
        <w:rPr>
          <w:lang w:bidi="ar-SA"/>
        </w:rPr>
        <w:t xml:space="preserve"> since you have it</w:t>
      </w:r>
      <w:del w:id="212" w:author="david goldhar" w:date="2018-08-02T08:32:00Z">
        <w:r w:rsidDel="002E731A">
          <w:rPr>
            <w:lang w:bidi="ar-SA"/>
          </w:rPr>
          <w:delText>’</w:delText>
        </w:r>
      </w:del>
      <w:r>
        <w:rPr>
          <w:lang w:bidi="ar-SA"/>
        </w:rPr>
        <w:t>s digital information, for calculating the inherent distortion</w:t>
      </w:r>
      <w:ins w:id="213" w:author="david goldhar" w:date="2018-08-02T08:33:00Z">
        <w:r w:rsidR="002E731A">
          <w:rPr>
            <w:lang w:bidi="ar-SA"/>
          </w:rPr>
          <w:t>,</w:t>
        </w:r>
      </w:ins>
      <w:r>
        <w:rPr>
          <w:lang w:bidi="ar-SA"/>
        </w:rPr>
        <w:t xml:space="preserve"> and </w:t>
      </w:r>
      <w:ins w:id="214" w:author="david goldhar" w:date="2018-08-02T08:33:00Z">
        <w:r w:rsidR="002E731A">
          <w:rPr>
            <w:lang w:bidi="ar-SA"/>
          </w:rPr>
          <w:t xml:space="preserve">can </w:t>
        </w:r>
      </w:ins>
      <w:r>
        <w:rPr>
          <w:lang w:bidi="ar-SA"/>
        </w:rPr>
        <w:t>achieve perfect alignment between the video and the 3D print.</w:t>
      </w:r>
    </w:p>
    <w:p w14:paraId="394B71A1" w14:textId="06038EE9" w:rsidR="00842F65" w:rsidRDefault="00842F65" w:rsidP="00842F65">
      <w:pPr>
        <w:pStyle w:val="BodyText"/>
        <w:rPr>
          <w:sz w:val="24"/>
          <w:szCs w:val="24"/>
          <w:rtl/>
        </w:rPr>
      </w:pPr>
      <w:r w:rsidRPr="00016024">
        <w:t xml:space="preserve">This </w:t>
      </w:r>
      <w:ins w:id="215" w:author="david goldhar" w:date="2018-08-05T17:06:00Z">
        <w:r w:rsidR="00BE45F8" w:rsidRPr="00016024">
          <w:t>step</w:t>
        </w:r>
        <w:r w:rsidR="00BE45F8">
          <w:t>-</w:t>
        </w:r>
        <w:r w:rsidR="00BE45F8" w:rsidRPr="00016024">
          <w:t>by</w:t>
        </w:r>
        <w:r w:rsidR="00BE45F8">
          <w:t>-</w:t>
        </w:r>
        <w:r w:rsidR="00BE45F8" w:rsidRPr="00016024">
          <w:t xml:space="preserve">step </w:t>
        </w:r>
      </w:ins>
      <w:r w:rsidRPr="00016024">
        <w:t xml:space="preserve">guide will </w:t>
      </w:r>
      <w:del w:id="216" w:author="david goldhar" w:date="2018-08-05T17:06:00Z">
        <w:r w:rsidRPr="00016024" w:rsidDel="00BE45F8">
          <w:delText xml:space="preserve">take </w:delText>
        </w:r>
      </w:del>
      <w:ins w:id="217" w:author="david goldhar" w:date="2018-08-05T17:06:00Z">
        <w:r w:rsidR="00BE45F8">
          <w:t xml:space="preserve">help </w:t>
        </w:r>
      </w:ins>
      <w:r w:rsidRPr="00016024">
        <w:t xml:space="preserve">you </w:t>
      </w:r>
      <w:del w:id="218" w:author="david goldhar" w:date="2018-08-05T17:06:00Z">
        <w:r w:rsidRPr="00016024" w:rsidDel="00BE45F8">
          <w:delText>step by step</w:delText>
        </w:r>
      </w:del>
      <w:del w:id="219" w:author="david goldhar" w:date="2018-08-02T08:39:00Z">
        <w:r w:rsidDel="00CD0E07">
          <w:delText>,</w:delText>
        </w:r>
      </w:del>
      <w:del w:id="220" w:author="david goldhar" w:date="2018-08-05T17:06:00Z">
        <w:r w:rsidRPr="00016024" w:rsidDel="00BE45F8">
          <w:delText xml:space="preserve"> </w:delText>
        </w:r>
      </w:del>
      <w:del w:id="221" w:author="david goldhar" w:date="2018-08-02T08:39:00Z">
        <w:r w:rsidRPr="00016024" w:rsidDel="00CD0E07">
          <w:delText>for making</w:delText>
        </w:r>
        <w:r w:rsidDel="00CD0E07">
          <w:rPr>
            <w:rFonts w:hint="cs"/>
            <w:rtl/>
          </w:rPr>
          <w:delText xml:space="preserve"> </w:delText>
        </w:r>
        <w:r w:rsidDel="00CD0E07">
          <w:delText xml:space="preserve">a complete workflow </w:delText>
        </w:r>
      </w:del>
      <w:r>
        <w:t xml:space="preserve">to create your own video mapping. </w:t>
      </w:r>
      <w:bookmarkEnd w:id="206"/>
      <w:del w:id="222" w:author="david goldhar" w:date="2018-08-02T21:55:00Z">
        <w:r w:rsidDel="00867F50">
          <w:delText xml:space="preserve">  </w:delText>
        </w:r>
      </w:del>
    </w:p>
    <w:p w14:paraId="1E531125" w14:textId="77777777" w:rsidR="00842F65" w:rsidRDefault="00842F65" w:rsidP="00842F65">
      <w:pPr>
        <w:pStyle w:val="Heading3"/>
      </w:pPr>
      <w:r w:rsidRPr="004934B2">
        <w:lastRenderedPageBreak/>
        <w:t>Software and hardware required</w:t>
      </w:r>
      <w:del w:id="223" w:author="david goldhar" w:date="2018-08-02T08:39:00Z">
        <w:r w:rsidDel="00CD0E07">
          <w:delText>:</w:delText>
        </w:r>
      </w:del>
    </w:p>
    <w:p w14:paraId="73C5823E" w14:textId="77777777" w:rsidR="00842F65" w:rsidRDefault="00842F65" w:rsidP="00842F65">
      <w:pPr>
        <w:pStyle w:val="figure"/>
        <w:rPr>
          <w:rtl/>
        </w:rPr>
      </w:pPr>
      <w:r>
        <w:drawing>
          <wp:inline distT="0" distB="0" distL="0" distR="0" wp14:anchorId="4F37920B" wp14:editId="21EAA21D">
            <wp:extent cx="4627048" cy="33051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5364" cy="3325401"/>
                    </a:xfrm>
                    <a:prstGeom prst="rect">
                      <a:avLst/>
                    </a:prstGeom>
                  </pic:spPr>
                </pic:pic>
              </a:graphicData>
            </a:graphic>
          </wp:inline>
        </w:drawing>
      </w:r>
    </w:p>
    <w:p w14:paraId="7B228180" w14:textId="77777777" w:rsidR="00842F65" w:rsidRDefault="00842F65" w:rsidP="00842F65">
      <w:pPr>
        <w:pStyle w:val="BodyText"/>
        <w:rPr>
          <w:sz w:val="24"/>
          <w:szCs w:val="24"/>
          <w:lang w:bidi="ar-SA"/>
        </w:rPr>
      </w:pPr>
      <w:bookmarkStart w:id="224" w:name="_Hlk520449376"/>
      <w:r>
        <w:rPr>
          <w:rFonts w:hint="cs"/>
          <w:lang w:bidi="ar-SA"/>
        </w:rPr>
        <w:t>B</w:t>
      </w:r>
      <w:r>
        <w:rPr>
          <w:lang w:bidi="ar-SA"/>
        </w:rPr>
        <w:t>asic knowledge in video editing</w:t>
      </w:r>
      <w:r>
        <w:t xml:space="preserve"> is a</w:t>
      </w:r>
      <w:r w:rsidRPr="00FB7585">
        <w:t>lso required</w:t>
      </w:r>
      <w:r>
        <w:rPr>
          <w:lang w:bidi="ar-SA"/>
        </w:rPr>
        <w:t>.</w:t>
      </w:r>
      <w:bookmarkEnd w:id="224"/>
    </w:p>
    <w:p w14:paraId="75CF0ACD" w14:textId="4C93853B" w:rsidR="00842F65" w:rsidRPr="00936AE7" w:rsidRDefault="00842F65" w:rsidP="00842F65">
      <w:pPr>
        <w:pStyle w:val="Heading2NoNumber"/>
        <w:rPr>
          <w:sz w:val="24"/>
          <w:szCs w:val="24"/>
          <w:rtl/>
        </w:rPr>
      </w:pPr>
      <w:bookmarkStart w:id="225" w:name="_Toc521220433"/>
      <w:bookmarkStart w:id="226" w:name="_Toc521221263"/>
      <w:r w:rsidRPr="00936AE7">
        <w:lastRenderedPageBreak/>
        <w:t>Creat</w:t>
      </w:r>
      <w:r w:rsidR="00527B00">
        <w:t>e</w:t>
      </w:r>
      <w:r w:rsidRPr="00936AE7">
        <w:t xml:space="preserve"> the design</w:t>
      </w:r>
      <w:bookmarkEnd w:id="225"/>
      <w:bookmarkEnd w:id="226"/>
    </w:p>
    <w:p w14:paraId="22DE4BB1" w14:textId="717438D9" w:rsidR="00842F65" w:rsidRPr="00936AE7" w:rsidRDefault="00EA172A" w:rsidP="0084639B">
      <w:pPr>
        <w:pStyle w:val="ProcedureMajorStep"/>
      </w:pPr>
      <w:bookmarkStart w:id="227" w:name="_Toc521220434"/>
      <w:bookmarkStart w:id="228" w:name="_Toc521221264"/>
      <w:bookmarkStart w:id="229" w:name="_Hlk520449429"/>
      <w:r w:rsidRPr="00936AE7">
        <w:rPr>
          <w:color w:val="FF6699"/>
        </w:rPr>
        <w:t xml:space="preserve">Step </w:t>
      </w:r>
      <w:r>
        <w:rPr>
          <w:color w:val="FF6699"/>
        </w:rPr>
        <w:t>1</w:t>
      </w:r>
      <w:r w:rsidR="00842F65" w:rsidRPr="00936AE7">
        <w:t xml:space="preserve">: </w:t>
      </w:r>
      <w:r w:rsidR="00842F65" w:rsidRPr="00932200">
        <w:t>Create a low-</w:t>
      </w:r>
      <w:commentRangeStart w:id="230"/>
      <w:r w:rsidR="00842F65" w:rsidRPr="00932200">
        <w:t xml:space="preserve">polygon-count version </w:t>
      </w:r>
      <w:commentRangeEnd w:id="230"/>
      <w:r w:rsidR="00842F65" w:rsidRPr="00932200">
        <w:rPr>
          <w:rStyle w:val="CommentReference"/>
          <w:b w:val="0"/>
          <w:bCs w:val="0"/>
        </w:rPr>
        <w:commentReference w:id="230"/>
      </w:r>
      <w:r w:rsidR="00842F65" w:rsidRPr="00932200">
        <w:t>of the 3D Model</w:t>
      </w:r>
      <w:bookmarkEnd w:id="227"/>
      <w:bookmarkEnd w:id="228"/>
    </w:p>
    <w:p w14:paraId="450A8A76" w14:textId="7F90AD26" w:rsidR="00842F65" w:rsidDel="00CD0E07" w:rsidRDefault="00842F65" w:rsidP="00842F65">
      <w:pPr>
        <w:pStyle w:val="BodyText"/>
        <w:rPr>
          <w:del w:id="231" w:author="david goldhar" w:date="2018-08-02T08:40:00Z"/>
        </w:rPr>
      </w:pPr>
      <w:r>
        <w:rPr>
          <w:lang w:bidi="ar-SA"/>
        </w:rPr>
        <w:t>For UV mapping extraction</w:t>
      </w:r>
      <w:r>
        <w:t xml:space="preserve">, </w:t>
      </w:r>
      <w:commentRangeStart w:id="232"/>
      <w:commentRangeStart w:id="233"/>
      <w:r w:rsidRPr="00F83984">
        <w:t>we</w:t>
      </w:r>
      <w:commentRangeEnd w:id="232"/>
      <w:r>
        <w:rPr>
          <w:rStyle w:val="CommentReference"/>
        </w:rPr>
        <w:commentReference w:id="232"/>
      </w:r>
      <w:commentRangeEnd w:id="233"/>
      <w:r>
        <w:rPr>
          <w:rStyle w:val="CommentReference"/>
        </w:rPr>
        <w:commentReference w:id="233"/>
      </w:r>
      <w:r w:rsidRPr="00F83984">
        <w:t xml:space="preserve"> need to create a new version of the model</w:t>
      </w:r>
      <w:r>
        <w:t>.</w:t>
      </w:r>
    </w:p>
    <w:p w14:paraId="406E9D72" w14:textId="5EF922FD" w:rsidR="00842F65" w:rsidRDefault="00CD0E07">
      <w:pPr>
        <w:pStyle w:val="BodyText"/>
        <w:rPr>
          <w:rtl/>
        </w:rPr>
      </w:pPr>
      <w:ins w:id="234" w:author="david goldhar" w:date="2018-08-02T08:40:00Z">
        <w:r>
          <w:rPr>
            <w:lang w:bidi="ar-SA"/>
          </w:rPr>
          <w:t xml:space="preserve"> </w:t>
        </w:r>
      </w:ins>
      <w:r w:rsidR="00842F65">
        <w:rPr>
          <w:lang w:bidi="ar-SA"/>
        </w:rPr>
        <w:t xml:space="preserve">This </w:t>
      </w:r>
      <w:r w:rsidR="00842F65" w:rsidRPr="00F83984">
        <w:t>version</w:t>
      </w:r>
      <w:r w:rsidR="00842F65">
        <w:rPr>
          <w:lang w:bidi="ar-SA"/>
        </w:rPr>
        <w:t xml:space="preserve"> </w:t>
      </w:r>
      <w:del w:id="235" w:author="david goldhar" w:date="2018-08-02T08:40:00Z">
        <w:r w:rsidR="00842F65" w:rsidDel="00CD0E07">
          <w:rPr>
            <w:lang w:bidi="ar-SA"/>
          </w:rPr>
          <w:delText xml:space="preserve">needs to </w:delText>
        </w:r>
      </w:del>
      <w:ins w:id="236" w:author="david goldhar" w:date="2018-08-02T08:40:00Z">
        <w:r>
          <w:rPr>
            <w:lang w:bidi="ar-SA"/>
          </w:rPr>
          <w:t xml:space="preserve">will </w:t>
        </w:r>
      </w:ins>
      <w:r w:rsidR="00842F65">
        <w:rPr>
          <w:lang w:bidi="ar-SA"/>
        </w:rPr>
        <w:t>be the same model that was printed, but with a low polygon count. Also</w:t>
      </w:r>
      <w:ins w:id="237" w:author="david goldhar" w:date="2018-08-02T08:41:00Z">
        <w:r>
          <w:rPr>
            <w:lang w:bidi="ar-SA"/>
          </w:rPr>
          <w:t>,</w:t>
        </w:r>
      </w:ins>
      <w:r w:rsidR="00842F65">
        <w:rPr>
          <w:lang w:bidi="ar-SA"/>
        </w:rPr>
        <w:t xml:space="preserve"> if the model was split for printing in</w:t>
      </w:r>
      <w:ins w:id="238" w:author="david goldhar" w:date="2018-08-02T08:41:00Z">
        <w:r>
          <w:rPr>
            <w:lang w:bidi="ar-SA"/>
          </w:rPr>
          <w:t>to</w:t>
        </w:r>
      </w:ins>
      <w:r w:rsidR="00842F65">
        <w:rPr>
          <w:lang w:bidi="ar-SA"/>
        </w:rPr>
        <w:t xml:space="preserve"> s</w:t>
      </w:r>
      <w:r w:rsidR="00842F65" w:rsidRPr="00F83984">
        <w:rPr>
          <w:lang w:bidi="ar-SA"/>
        </w:rPr>
        <w:t>everal</w:t>
      </w:r>
      <w:r w:rsidR="00842F65">
        <w:rPr>
          <w:lang w:bidi="ar-SA"/>
        </w:rPr>
        <w:t xml:space="preserve"> parts, it is </w:t>
      </w:r>
      <w:del w:id="239" w:author="david goldhar" w:date="2018-08-02T08:41:00Z">
        <w:r w:rsidR="00842F65" w:rsidDel="00CD0E07">
          <w:rPr>
            <w:lang w:bidi="ar-SA"/>
          </w:rPr>
          <w:delText xml:space="preserve">now </w:delText>
        </w:r>
      </w:del>
      <w:r w:rsidR="00842F65">
        <w:rPr>
          <w:lang w:bidi="ar-SA"/>
        </w:rPr>
        <w:t xml:space="preserve">important </w:t>
      </w:r>
      <w:ins w:id="240" w:author="david goldhar" w:date="2018-08-02T08:41:00Z">
        <w:r>
          <w:rPr>
            <w:lang w:bidi="ar-SA"/>
          </w:rPr>
          <w:t xml:space="preserve">now </w:t>
        </w:r>
      </w:ins>
      <w:r w:rsidR="00842F65">
        <w:rPr>
          <w:lang w:bidi="ar-SA"/>
        </w:rPr>
        <w:t xml:space="preserve">to merge it and extract the UV-map from </w:t>
      </w:r>
      <w:ins w:id="241" w:author="david goldhar" w:date="2018-08-02T08:41:00Z">
        <w:r>
          <w:rPr>
            <w:lang w:bidi="ar-SA"/>
          </w:rPr>
          <w:t xml:space="preserve">a single </w:t>
        </w:r>
      </w:ins>
      <w:del w:id="242" w:author="david goldhar" w:date="2018-08-02T08:41:00Z">
        <w:r w:rsidR="00842F65" w:rsidDel="00CD0E07">
          <w:rPr>
            <w:lang w:bidi="ar-SA"/>
          </w:rPr>
          <w:delText xml:space="preserve">one </w:delText>
        </w:r>
      </w:del>
      <w:r w:rsidR="00842F65">
        <w:rPr>
          <w:lang w:bidi="ar-SA"/>
        </w:rPr>
        <w:t xml:space="preserve">model only.  </w:t>
      </w:r>
      <w:bookmarkEnd w:id="229"/>
    </w:p>
    <w:p w14:paraId="6E9AEA50" w14:textId="77777777" w:rsidR="00842F65" w:rsidRDefault="00842F65" w:rsidP="00842F65">
      <w:pPr>
        <w:pStyle w:val="figure"/>
        <w:rPr>
          <w:lang w:bidi="ar-SA"/>
        </w:rPr>
      </w:pPr>
      <w:r>
        <w:drawing>
          <wp:inline distT="0" distB="0" distL="0" distR="0" wp14:anchorId="4159FE83" wp14:editId="3FB4E0E4">
            <wp:extent cx="4698705" cy="25812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bi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8790" cy="2586815"/>
                    </a:xfrm>
                    <a:prstGeom prst="rect">
                      <a:avLst/>
                    </a:prstGeom>
                  </pic:spPr>
                </pic:pic>
              </a:graphicData>
            </a:graphic>
          </wp:inline>
        </w:drawing>
      </w:r>
    </w:p>
    <w:p w14:paraId="481BFF57" w14:textId="53835CD8" w:rsidR="00842F65" w:rsidRDefault="00842F65" w:rsidP="00842F65">
      <w:pPr>
        <w:pStyle w:val="BodyText"/>
        <w:rPr>
          <w:lang w:bidi="ar-SA"/>
        </w:rPr>
      </w:pPr>
      <w:bookmarkStart w:id="243" w:name="_Hlk520450145"/>
      <w:r w:rsidRPr="00665167">
        <w:t xml:space="preserve">If we want to display </w:t>
      </w:r>
      <w:del w:id="244" w:author="david goldhar" w:date="2018-08-02T08:41:00Z">
        <w:r w:rsidRPr="00665167" w:rsidDel="00CD0E07">
          <w:delText xml:space="preserve">some </w:delText>
        </w:r>
      </w:del>
      <w:r w:rsidRPr="00665167">
        <w:t>different videos</w:t>
      </w:r>
      <w:r>
        <w:t>,</w:t>
      </w:r>
      <w:r w:rsidRPr="00665167">
        <w:t xml:space="preserve"> </w:t>
      </w:r>
      <w:del w:id="245" w:author="david goldhar" w:date="2018-08-02T08:41:00Z">
        <w:r w:rsidRPr="00665167" w:rsidDel="00CD0E07">
          <w:delText xml:space="preserve">on </w:delText>
        </w:r>
      </w:del>
      <w:ins w:id="246" w:author="david goldhar" w:date="2018-08-02T08:41:00Z">
        <w:r w:rsidR="00CD0E07">
          <w:t xml:space="preserve">for </w:t>
        </w:r>
      </w:ins>
      <w:r w:rsidRPr="00665167">
        <w:t xml:space="preserve">different regions </w:t>
      </w:r>
      <w:del w:id="247" w:author="david goldhar" w:date="2018-08-02T08:41:00Z">
        <w:r w:rsidRPr="00665167" w:rsidDel="00CD0E07">
          <w:delText xml:space="preserve">in </w:delText>
        </w:r>
      </w:del>
      <w:ins w:id="248" w:author="david goldhar" w:date="2018-08-02T08:41:00Z">
        <w:r w:rsidR="00CD0E07">
          <w:t xml:space="preserve">of </w:t>
        </w:r>
      </w:ins>
      <w:r w:rsidRPr="00665167">
        <w:t>the model, it is best to create</w:t>
      </w:r>
      <w:r>
        <w:t xml:space="preserve"> </w:t>
      </w:r>
      <w:r>
        <w:rPr>
          <w:lang w:bidi="ar-SA"/>
        </w:rPr>
        <w:t xml:space="preserve">UV islands. </w:t>
      </w:r>
    </w:p>
    <w:bookmarkEnd w:id="243"/>
    <w:p w14:paraId="751F853E" w14:textId="77777777" w:rsidR="00842F65" w:rsidRDefault="00842F65" w:rsidP="00842F65">
      <w:pPr>
        <w:ind w:left="0"/>
        <w:rPr>
          <w:sz w:val="24"/>
          <w:szCs w:val="24"/>
        </w:rPr>
      </w:pPr>
      <w:r>
        <w:rPr>
          <w:rFonts w:hint="cs"/>
          <w:noProof/>
          <w:sz w:val="24"/>
          <w:szCs w:val="24"/>
          <w:rtl/>
        </w:rPr>
        <w:drawing>
          <wp:inline distT="0" distB="0" distL="0" distR="0" wp14:anchorId="0B689E7B" wp14:editId="1542B5B3">
            <wp:extent cx="4635317" cy="2038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bit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9762" cy="2053497"/>
                    </a:xfrm>
                    <a:prstGeom prst="rect">
                      <a:avLst/>
                    </a:prstGeom>
                  </pic:spPr>
                </pic:pic>
              </a:graphicData>
            </a:graphic>
          </wp:inline>
        </w:drawing>
      </w:r>
    </w:p>
    <w:p w14:paraId="55479727" w14:textId="7C1708CF" w:rsidR="00842F65" w:rsidRPr="00572BD2" w:rsidRDefault="00842F65">
      <w:pPr>
        <w:pStyle w:val="BodyText"/>
      </w:pPr>
      <w:r>
        <w:t xml:space="preserve">In </w:t>
      </w:r>
      <w:proofErr w:type="spellStart"/>
      <w:r>
        <w:t>Zbrush</w:t>
      </w:r>
      <w:proofErr w:type="spellEnd"/>
      <w:ins w:id="249" w:author="david goldhar" w:date="2018-08-02T08:42:00Z">
        <w:r w:rsidR="00CD0E07">
          <w:t>, a</w:t>
        </w:r>
      </w:ins>
      <w:r>
        <w:t xml:space="preserve"> UV island can be created </w:t>
      </w:r>
      <w:del w:id="250" w:author="david goldhar" w:date="2018-08-02T08:42:00Z">
        <w:r w:rsidDel="00CD0E07">
          <w:delText xml:space="preserve">by </w:delText>
        </w:r>
      </w:del>
      <w:r>
        <w:t>using polygongro</w:t>
      </w:r>
      <w:ins w:id="251" w:author="david goldhar" w:date="2018-08-02T08:46:00Z">
        <w:r w:rsidR="004C47D5">
          <w:t>u</w:t>
        </w:r>
      </w:ins>
      <w:r>
        <w:t>ps on the model</w:t>
      </w:r>
      <w:ins w:id="252" w:author="david goldhar" w:date="2018-08-02T08:42:00Z">
        <w:r w:rsidR="00CD0E07">
          <w:t xml:space="preserve">, and </w:t>
        </w:r>
      </w:ins>
      <w:del w:id="253" w:author="david goldhar" w:date="2018-08-02T08:42:00Z">
        <w:r w:rsidDel="00CD0E07">
          <w:delText xml:space="preserve"> &amp;</w:delText>
        </w:r>
      </w:del>
      <w:r>
        <w:t xml:space="preserve"> marking “polygongro</w:t>
      </w:r>
      <w:ins w:id="254" w:author="david goldhar" w:date="2018-08-02T08:46:00Z">
        <w:r w:rsidR="004C47D5">
          <w:t>u</w:t>
        </w:r>
      </w:ins>
      <w:r>
        <w:t xml:space="preserve">ps” </w:t>
      </w:r>
      <w:del w:id="255" w:author="david goldhar" w:date="2018-08-02T08:42:00Z">
        <w:r w:rsidDel="00CD0E07">
          <w:delText xml:space="preserve">wail </w:delText>
        </w:r>
      </w:del>
      <w:ins w:id="256" w:author="david goldhar" w:date="2018-08-02T08:42:00Z">
        <w:r w:rsidR="00CD0E07">
          <w:t xml:space="preserve">while </w:t>
        </w:r>
      </w:ins>
      <w:r>
        <w:t xml:space="preserve">we </w:t>
      </w:r>
      <w:del w:id="257" w:author="david goldhar" w:date="2018-08-02T08:42:00Z">
        <w:r w:rsidDel="00CD0E07">
          <w:delText xml:space="preserve">are doing </w:delText>
        </w:r>
      </w:del>
      <w:ins w:id="258" w:author="david goldhar" w:date="2018-08-02T08:42:00Z">
        <w:r w:rsidR="00CD0E07">
          <w:t xml:space="preserve">do the </w:t>
        </w:r>
      </w:ins>
      <w:r>
        <w:t>unwrap</w:t>
      </w:r>
      <w:ins w:id="259" w:author="david goldhar" w:date="2018-08-02T08:42:00Z">
        <w:r w:rsidR="00CD0E07">
          <w:t>.</w:t>
        </w:r>
      </w:ins>
    </w:p>
    <w:p w14:paraId="367EA848" w14:textId="4D5E7077" w:rsidR="00842F65" w:rsidRDefault="00B25F4A" w:rsidP="00842F65">
      <w:pPr>
        <w:pStyle w:val="figure"/>
        <w:rPr>
          <w:lang w:bidi="ar-SA"/>
        </w:rPr>
      </w:pPr>
      <w:ins w:id="260" w:author="david goldhar" w:date="2018-08-02T21:36:00Z">
        <w:r w:rsidRPr="00B25F4A">
          <w:rPr>
            <w:rFonts w:ascii="DINOT-Extlight" w:hAnsi="DINOT-Extlight"/>
            <w:sz w:val="20"/>
            <w:szCs w:val="20"/>
            <w:lang w:bidi="ar-SA"/>
          </w:rPr>
          <w:lastRenderedPageBreak/>
          <mc:AlternateContent>
            <mc:Choice Requires="wps">
              <w:drawing>
                <wp:anchor distT="0" distB="0" distL="114300" distR="114300" simplePos="0" relativeHeight="251747328" behindDoc="0" locked="0" layoutInCell="1" allowOverlap="1" wp14:anchorId="17509EA9" wp14:editId="34ECA061">
                  <wp:simplePos x="0" y="0"/>
                  <wp:positionH relativeFrom="column">
                    <wp:posOffset>-2436495</wp:posOffset>
                  </wp:positionH>
                  <wp:positionV relativeFrom="paragraph">
                    <wp:posOffset>1261745</wp:posOffset>
                  </wp:positionV>
                  <wp:extent cx="2232660" cy="1418590"/>
                  <wp:effectExtent l="0" t="0" r="0" b="0"/>
                  <wp:wrapTopAndBottom/>
                  <wp:docPr id="433" name="Text Box 433"/>
                  <wp:cNvGraphicFramePr/>
                  <a:graphic xmlns:a="http://schemas.openxmlformats.org/drawingml/2006/main">
                    <a:graphicData uri="http://schemas.microsoft.com/office/word/2010/wordprocessingShape">
                      <wps:wsp>
                        <wps:cNvSpPr txBox="1"/>
                        <wps:spPr>
                          <a:xfrm>
                            <a:off x="0" y="0"/>
                            <a:ext cx="2232660" cy="1418590"/>
                          </a:xfrm>
                          <a:prstGeom prst="rect">
                            <a:avLst/>
                          </a:prstGeom>
                          <a:solidFill>
                            <a:srgbClr val="E5EFEF"/>
                          </a:solidFill>
                          <a:ln w="6350">
                            <a:noFill/>
                          </a:ln>
                        </wps:spPr>
                        <wps:txbx>
                          <w:txbxContent>
                            <w:p w14:paraId="4E73F86F" w14:textId="76103E04" w:rsidR="001F389A" w:rsidRPr="007D599F" w:rsidRDefault="001F389A">
                              <w:pPr>
                                <w:pStyle w:val="BodyText"/>
                                <w:rPr>
                                  <w:rFonts w:ascii="DINOT" w:hAnsi="DINOT" w:cstheme="minorHAnsi"/>
                                  <w:szCs w:val="20"/>
                                </w:rPr>
                                <w:pPrChange w:id="261" w:author="david goldhar" w:date="2018-08-02T21:40:00Z">
                                  <w:pPr>
                                    <w:ind w:left="0"/>
                                  </w:pPr>
                                </w:pPrChange>
                              </w:pPr>
                              <w:r w:rsidRPr="00867F50">
                                <w:rPr>
                                  <w:rFonts w:ascii="DINOT-Bold" w:hAnsi="DINOT-Bold" w:cstheme="minorHAnsi"/>
                                  <w:b/>
                                  <w:bCs/>
                                  <w:color w:val="ED0677"/>
                                  <w:szCs w:val="20"/>
                                  <w:rPrChange w:id="262" w:author="david goldhar" w:date="2018-08-02T22:01:00Z">
                                    <w:rPr>
                                      <w:rFonts w:ascii="DINOT-Bold" w:hAnsi="DINOT-Bold" w:cstheme="minorHAnsi"/>
                                      <w:color w:val="ED0677"/>
                                      <w:szCs w:val="20"/>
                                    </w:rPr>
                                  </w:rPrChange>
                                </w:rPr>
                                <w:t>Note</w:t>
                              </w:r>
                              <w:ins w:id="263" w:author="david goldhar" w:date="2018-08-02T21:39:00Z">
                                <w:r w:rsidRPr="00B25F4A">
                                  <w:rPr>
                                    <w:lang w:bidi="ar-SA"/>
                                  </w:rPr>
                                  <w:t xml:space="preserve"> </w:t>
                                </w:r>
                                <w:r>
                                  <w:rPr>
                                    <w:lang w:bidi="ar-SA"/>
                                  </w:rPr>
                                  <w:t>You can see a</w:t>
                                </w:r>
                                <w:r w:rsidRPr="00AB41A1">
                                  <w:rPr>
                                    <w:lang w:bidi="ar-SA"/>
                                  </w:rPr>
                                  <w:t xml:space="preserve"> </w:t>
                                </w:r>
                                <w:r>
                                  <w:rPr>
                                    <w:lang w:bidi="ar-SA"/>
                                  </w:rPr>
                                  <w:t>5-</w:t>
                                </w:r>
                                <w:r w:rsidRPr="00AB41A1">
                                  <w:rPr>
                                    <w:lang w:bidi="ar-SA"/>
                                  </w:rPr>
                                  <w:t>minute video tutorial on UV map</w:t>
                                </w:r>
                                <w:r>
                                  <w:rPr>
                                    <w:lang w:bidi="ar-SA"/>
                                  </w:rPr>
                                  <w:t>ping</w:t>
                                </w:r>
                                <w:r w:rsidRPr="00AB41A1">
                                  <w:rPr>
                                    <w:lang w:bidi="ar-SA"/>
                                  </w:rPr>
                                  <w:t xml:space="preserve"> in </w:t>
                                </w:r>
                                <w:proofErr w:type="spellStart"/>
                                <w:r w:rsidRPr="00AB41A1">
                                  <w:rPr>
                                    <w:lang w:bidi="ar-SA"/>
                                  </w:rPr>
                                  <w:t>Zbrush</w:t>
                                </w:r>
                                <w:proofErr w:type="spellEnd"/>
                                <w:r>
                                  <w:t>,</w:t>
                                </w:r>
                                <w:r w:rsidRPr="00AB41A1">
                                  <w:rPr>
                                    <w:lang w:bidi="ar-SA"/>
                                  </w:rPr>
                                  <w:t xml:space="preserve"> </w:t>
                                </w:r>
                                <w:r>
                                  <w:rPr>
                                    <w:lang w:bidi="ar-SA"/>
                                  </w:rPr>
                                  <w:t xml:space="preserve">at </w:t>
                                </w:r>
                                <w:r w:rsidRPr="00AB41A1">
                                  <w:rPr>
                                    <w:lang w:bidi="ar-SA"/>
                                  </w:rPr>
                                  <w:t xml:space="preserve">the official site: </w:t>
                                </w:r>
                                <w:r w:rsidRPr="003528F5">
                                  <w:rPr>
                                    <w:color w:val="FF6699"/>
                                    <w:lang w:bidi="ar-SA"/>
                                  </w:rPr>
                                  <w:t>http://pixologic.com/zclassroom/lesson/</w:t>
                                </w:r>
                                <w:r>
                                  <w:rPr>
                                    <w:color w:val="FF6699"/>
                                    <w:lang w:bidi="ar-SA"/>
                                  </w:rPr>
                                  <w:t>polygon</w:t>
                                </w:r>
                                <w:r w:rsidRPr="003528F5">
                                  <w:rPr>
                                    <w:color w:val="FF6699"/>
                                    <w:lang w:bidi="ar-SA"/>
                                  </w:rPr>
                                  <w:t xml:space="preserve">groups-uv-master </w:t>
                                </w:r>
                              </w:ins>
                              <w:del w:id="264" w:author="david goldhar" w:date="2018-08-02T21:39:00Z">
                                <w:r w:rsidDel="00B25F4A">
                                  <w:rPr>
                                    <w:rFonts w:ascii="DINOT-Bold" w:hAnsi="DINOT-Bold" w:cstheme="minorHAnsi"/>
                                    <w:color w:val="ED0677"/>
                                    <w:szCs w:val="20"/>
                                  </w:rPr>
                                  <w:delText xml:space="preserve">:  </w:delText>
                                </w:r>
                                <w:r w:rsidRPr="005763AE" w:rsidDel="00B25F4A">
                                  <w:rPr>
                                    <w:rFonts w:ascii="DINOT-Extlight" w:hAnsi="DINOT-Extlight" w:cstheme="minorHAnsi"/>
                                    <w:noProof/>
                                    <w:szCs w:val="20"/>
                                  </w:rPr>
                                  <w:delText xml:space="preserve">In some cases models are designed to be lighted </w:delText>
                                </w:r>
                              </w:del>
                              <w:ins w:id="265" w:author="Louis Gordon" w:date="2017-12-12T12:23:00Z">
                                <w:del w:id="266" w:author="david goldhar" w:date="2018-08-02T21:39:00Z">
                                  <w:r w:rsidRPr="005763AE" w:rsidDel="00B25F4A">
                                    <w:rPr>
                                      <w:rFonts w:ascii="DINOT-Extlight" w:hAnsi="DINOT-Extlight" w:cstheme="minorHAnsi"/>
                                      <w:noProof/>
                                      <w:szCs w:val="20"/>
                                    </w:rPr>
                                    <w:delText>l</w:delText>
                                  </w:r>
                                  <w:r w:rsidDel="00B25F4A">
                                    <w:rPr>
                                      <w:rFonts w:ascii="DINOT-Extlight" w:hAnsi="DINOT-Extlight" w:cstheme="minorHAnsi"/>
                                      <w:noProof/>
                                      <w:szCs w:val="20"/>
                                    </w:rPr>
                                    <w:delText>it</w:delText>
                                  </w:r>
                                  <w:r w:rsidRPr="005763AE" w:rsidDel="00B25F4A">
                                    <w:rPr>
                                      <w:rFonts w:ascii="DINOT-Extlight" w:hAnsi="DINOT-Extlight" w:cstheme="minorHAnsi"/>
                                      <w:noProof/>
                                      <w:szCs w:val="20"/>
                                    </w:rPr>
                                    <w:delText xml:space="preserve"> </w:delText>
                                  </w:r>
                                </w:del>
                              </w:ins>
                              <w:del w:id="267" w:author="david goldhar" w:date="2018-08-02T21:39:00Z">
                                <w:r w:rsidRPr="005763AE" w:rsidDel="00B25F4A">
                                  <w:rPr>
                                    <w:rFonts w:ascii="DINOT-Extlight" w:hAnsi="DINOT-Extlight" w:cstheme="minorHAnsi"/>
                                    <w:noProof/>
                                    <w:szCs w:val="20"/>
                                  </w:rPr>
                                  <w:delText xml:space="preserve">from inside, which may entail some changes in the steps described in this guide. For those cases, please refer to the relevant How-to </w:delText>
                                </w:r>
                                <w:r w:rsidDel="00B25F4A">
                                  <w:rPr>
                                    <w:rFonts w:ascii="DINOT-Extlight" w:hAnsi="DINOT-Extlight" w:cstheme="minorHAnsi"/>
                                    <w:noProof/>
                                    <w:szCs w:val="20"/>
                                  </w:rPr>
                                  <w:delText>G</w:delText>
                                </w:r>
                                <w:r w:rsidRPr="005763AE" w:rsidDel="00B25F4A">
                                  <w:rPr>
                                    <w:rFonts w:ascii="DINOT-Extlight" w:hAnsi="DINOT-Extlight" w:cstheme="minorHAnsi"/>
                                    <w:noProof/>
                                    <w:szCs w:val="20"/>
                                  </w:rPr>
                                  <w:delText xml:space="preserve">uides, or contact Massivit Service </w:delText>
                                </w:r>
                              </w:del>
                              <w:ins w:id="268" w:author="Louis Gordon" w:date="2017-12-12T12:24:00Z">
                                <w:del w:id="269" w:author="david goldhar" w:date="2018-08-02T21:39:00Z">
                                  <w:r w:rsidDel="00B25F4A">
                                    <w:rPr>
                                      <w:rFonts w:ascii="DINOT-Extlight" w:hAnsi="DINOT-Extlight" w:cstheme="minorHAnsi"/>
                                      <w:noProof/>
                                      <w:szCs w:val="20"/>
                                    </w:rPr>
                                    <w:delText>s</w:delText>
                                  </w:r>
                                  <w:r w:rsidRPr="005763AE" w:rsidDel="00B25F4A">
                                    <w:rPr>
                                      <w:rFonts w:ascii="DINOT-Extlight" w:hAnsi="DINOT-Extlight" w:cstheme="minorHAnsi"/>
                                      <w:noProof/>
                                      <w:szCs w:val="20"/>
                                    </w:rPr>
                                    <w:delText xml:space="preserve">ervice </w:delText>
                                  </w:r>
                                </w:del>
                              </w:ins>
                              <w:del w:id="270" w:author="david goldhar" w:date="2018-08-02T21:39:00Z">
                                <w:r w:rsidRPr="00346A3B" w:rsidDel="00B25F4A">
                                  <w:rPr>
                                    <w:rFonts w:ascii="DINOT-Extlight" w:hAnsi="DINOT-Extlight" w:cstheme="minorHAnsi"/>
                                    <w:noProof/>
                                    <w:szCs w:val="20"/>
                                  </w:rPr>
                                  <w:delText>personne</w:delText>
                                </w:r>
                              </w:del>
                              <w:del w:id="271" w:author="david goldhar" w:date="2018-08-02T21:40:00Z">
                                <w:r w:rsidRPr="00346A3B" w:rsidDel="00B25F4A">
                                  <w:rPr>
                                    <w:rFonts w:ascii="DINOT-Extlight" w:hAnsi="DINOT-Extlight" w:cstheme="minorHAnsi"/>
                                    <w:noProof/>
                                    <w:szCs w:val="20"/>
                                  </w:rPr>
                                  <w:delText>l</w:delText>
                                </w:r>
                                <w:r w:rsidRPr="005763AE" w:rsidDel="00B25F4A">
                                  <w:rPr>
                                    <w:rFonts w:ascii="DINOT-Extlight" w:hAnsi="DINOT-Extlight" w:cstheme="minorHAnsi"/>
                                    <w:noProof/>
                                    <w:szCs w:val="20"/>
                                  </w:rPr>
                                  <w:delText>.</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09EA9" id="Text Box 433" o:spid="_x0000_s1029" type="#_x0000_t202" style="position:absolute;left:0;text-align:left;margin-left:-191.85pt;margin-top:99.35pt;width:175.8pt;height:111.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" fillcolor="#e5efef" stroked="f" strokeweight=".5pt">
                  <v:textbox>
                    <w:txbxContent>
                      <w:p w14:paraId="4E73F86F" w14:textId="76103E04" w:rsidR="001F389A" w:rsidRPr="007D599F" w:rsidRDefault="001F389A">
                        <w:pPr>
                          <w:pStyle w:val="BodyText"/>
                          <w:rPr>
                            <w:rFonts w:ascii="DINOT" w:hAnsi="DINOT" w:cstheme="minorHAnsi"/>
                            <w:szCs w:val="20"/>
                          </w:rPr>
                          <w:pPrChange w:id="272" w:author="david goldhar" w:date="2018-08-02T21:40:00Z">
                            <w:pPr>
                              <w:ind w:left="0"/>
                            </w:pPr>
                          </w:pPrChange>
                        </w:pPr>
                        <w:r w:rsidRPr="00867F50">
                          <w:rPr>
                            <w:rFonts w:ascii="DINOT-Bold" w:hAnsi="DINOT-Bold" w:cstheme="minorHAnsi"/>
                            <w:b/>
                            <w:bCs/>
                            <w:color w:val="ED0677"/>
                            <w:szCs w:val="20"/>
                            <w:rPrChange w:id="273" w:author="david goldhar" w:date="2018-08-02T22:01:00Z">
                              <w:rPr>
                                <w:rFonts w:ascii="DINOT-Bold" w:hAnsi="DINOT-Bold" w:cstheme="minorHAnsi"/>
                                <w:color w:val="ED0677"/>
                                <w:szCs w:val="20"/>
                              </w:rPr>
                            </w:rPrChange>
                          </w:rPr>
                          <w:t>Note</w:t>
                        </w:r>
                        <w:ins w:id="274" w:author="david goldhar" w:date="2018-08-02T21:39:00Z">
                          <w:r w:rsidRPr="00B25F4A">
                            <w:rPr>
                              <w:lang w:bidi="ar-SA"/>
                            </w:rPr>
                            <w:t xml:space="preserve"> </w:t>
                          </w:r>
                          <w:r>
                            <w:rPr>
                              <w:lang w:bidi="ar-SA"/>
                            </w:rPr>
                            <w:t>You can see a</w:t>
                          </w:r>
                          <w:r w:rsidRPr="00AB41A1">
                            <w:rPr>
                              <w:lang w:bidi="ar-SA"/>
                            </w:rPr>
                            <w:t xml:space="preserve"> </w:t>
                          </w:r>
                          <w:r>
                            <w:rPr>
                              <w:lang w:bidi="ar-SA"/>
                            </w:rPr>
                            <w:t>5-</w:t>
                          </w:r>
                          <w:r w:rsidRPr="00AB41A1">
                            <w:rPr>
                              <w:lang w:bidi="ar-SA"/>
                            </w:rPr>
                            <w:t>minute video tutorial on UV map</w:t>
                          </w:r>
                          <w:r>
                            <w:rPr>
                              <w:lang w:bidi="ar-SA"/>
                            </w:rPr>
                            <w:t>ping</w:t>
                          </w:r>
                          <w:r w:rsidRPr="00AB41A1">
                            <w:rPr>
                              <w:lang w:bidi="ar-SA"/>
                            </w:rPr>
                            <w:t xml:space="preserve"> in </w:t>
                          </w:r>
                          <w:proofErr w:type="spellStart"/>
                          <w:r w:rsidRPr="00AB41A1">
                            <w:rPr>
                              <w:lang w:bidi="ar-SA"/>
                            </w:rPr>
                            <w:t>Zbrush</w:t>
                          </w:r>
                          <w:proofErr w:type="spellEnd"/>
                          <w:r>
                            <w:t>,</w:t>
                          </w:r>
                          <w:r w:rsidRPr="00AB41A1">
                            <w:rPr>
                              <w:lang w:bidi="ar-SA"/>
                            </w:rPr>
                            <w:t xml:space="preserve"> </w:t>
                          </w:r>
                          <w:r>
                            <w:rPr>
                              <w:lang w:bidi="ar-SA"/>
                            </w:rPr>
                            <w:t xml:space="preserve">at </w:t>
                          </w:r>
                          <w:r w:rsidRPr="00AB41A1">
                            <w:rPr>
                              <w:lang w:bidi="ar-SA"/>
                            </w:rPr>
                            <w:t xml:space="preserve">the official site: </w:t>
                          </w:r>
                          <w:r w:rsidRPr="003528F5">
                            <w:rPr>
                              <w:color w:val="FF6699"/>
                              <w:lang w:bidi="ar-SA"/>
                            </w:rPr>
                            <w:t>http://pixologic.com/zclassroom/lesson/</w:t>
                          </w:r>
                          <w:r>
                            <w:rPr>
                              <w:color w:val="FF6699"/>
                              <w:lang w:bidi="ar-SA"/>
                            </w:rPr>
                            <w:t>polygon</w:t>
                          </w:r>
                          <w:r w:rsidRPr="003528F5">
                            <w:rPr>
                              <w:color w:val="FF6699"/>
                              <w:lang w:bidi="ar-SA"/>
                            </w:rPr>
                            <w:t xml:space="preserve">groups-uv-master </w:t>
                          </w:r>
                        </w:ins>
                        <w:del w:id="275" w:author="david goldhar" w:date="2018-08-02T21:39:00Z">
                          <w:r w:rsidDel="00B25F4A">
                            <w:rPr>
                              <w:rFonts w:ascii="DINOT-Bold" w:hAnsi="DINOT-Bold" w:cstheme="minorHAnsi"/>
                              <w:color w:val="ED0677"/>
                              <w:szCs w:val="20"/>
                            </w:rPr>
                            <w:delText xml:space="preserve">:  </w:delText>
                          </w:r>
                          <w:r w:rsidRPr="005763AE" w:rsidDel="00B25F4A">
                            <w:rPr>
                              <w:rFonts w:ascii="DINOT-Extlight" w:hAnsi="DINOT-Extlight" w:cstheme="minorHAnsi"/>
                              <w:noProof/>
                              <w:szCs w:val="20"/>
                            </w:rPr>
                            <w:delText xml:space="preserve">In some cases models are designed to be lighted </w:delText>
                          </w:r>
                        </w:del>
                        <w:ins w:id="276" w:author="Louis Gordon" w:date="2017-12-12T12:23:00Z">
                          <w:del w:id="277" w:author="david goldhar" w:date="2018-08-02T21:39:00Z">
                            <w:r w:rsidRPr="005763AE" w:rsidDel="00B25F4A">
                              <w:rPr>
                                <w:rFonts w:ascii="DINOT-Extlight" w:hAnsi="DINOT-Extlight" w:cstheme="minorHAnsi"/>
                                <w:noProof/>
                                <w:szCs w:val="20"/>
                              </w:rPr>
                              <w:delText>l</w:delText>
                            </w:r>
                            <w:r w:rsidDel="00B25F4A">
                              <w:rPr>
                                <w:rFonts w:ascii="DINOT-Extlight" w:hAnsi="DINOT-Extlight" w:cstheme="minorHAnsi"/>
                                <w:noProof/>
                                <w:szCs w:val="20"/>
                              </w:rPr>
                              <w:delText>it</w:delText>
                            </w:r>
                            <w:r w:rsidRPr="005763AE" w:rsidDel="00B25F4A">
                              <w:rPr>
                                <w:rFonts w:ascii="DINOT-Extlight" w:hAnsi="DINOT-Extlight" w:cstheme="minorHAnsi"/>
                                <w:noProof/>
                                <w:szCs w:val="20"/>
                              </w:rPr>
                              <w:delText xml:space="preserve"> </w:delText>
                            </w:r>
                          </w:del>
                        </w:ins>
                        <w:del w:id="278" w:author="david goldhar" w:date="2018-08-02T21:39:00Z">
                          <w:r w:rsidRPr="005763AE" w:rsidDel="00B25F4A">
                            <w:rPr>
                              <w:rFonts w:ascii="DINOT-Extlight" w:hAnsi="DINOT-Extlight" w:cstheme="minorHAnsi"/>
                              <w:noProof/>
                              <w:szCs w:val="20"/>
                            </w:rPr>
                            <w:delText xml:space="preserve">from inside, which may entail some changes in the steps described in this guide. For those cases, please refer to the relevant How-to </w:delText>
                          </w:r>
                          <w:r w:rsidDel="00B25F4A">
                            <w:rPr>
                              <w:rFonts w:ascii="DINOT-Extlight" w:hAnsi="DINOT-Extlight" w:cstheme="minorHAnsi"/>
                              <w:noProof/>
                              <w:szCs w:val="20"/>
                            </w:rPr>
                            <w:delText>G</w:delText>
                          </w:r>
                          <w:r w:rsidRPr="005763AE" w:rsidDel="00B25F4A">
                            <w:rPr>
                              <w:rFonts w:ascii="DINOT-Extlight" w:hAnsi="DINOT-Extlight" w:cstheme="minorHAnsi"/>
                              <w:noProof/>
                              <w:szCs w:val="20"/>
                            </w:rPr>
                            <w:delText xml:space="preserve">uides, or contact Massivit Service </w:delText>
                          </w:r>
                        </w:del>
                        <w:ins w:id="279" w:author="Louis Gordon" w:date="2017-12-12T12:24:00Z">
                          <w:del w:id="280" w:author="david goldhar" w:date="2018-08-02T21:39:00Z">
                            <w:r w:rsidDel="00B25F4A">
                              <w:rPr>
                                <w:rFonts w:ascii="DINOT-Extlight" w:hAnsi="DINOT-Extlight" w:cstheme="minorHAnsi"/>
                                <w:noProof/>
                                <w:szCs w:val="20"/>
                              </w:rPr>
                              <w:delText>s</w:delText>
                            </w:r>
                            <w:r w:rsidRPr="005763AE" w:rsidDel="00B25F4A">
                              <w:rPr>
                                <w:rFonts w:ascii="DINOT-Extlight" w:hAnsi="DINOT-Extlight" w:cstheme="minorHAnsi"/>
                                <w:noProof/>
                                <w:szCs w:val="20"/>
                              </w:rPr>
                              <w:delText xml:space="preserve">ervice </w:delText>
                            </w:r>
                          </w:del>
                        </w:ins>
                        <w:del w:id="281" w:author="david goldhar" w:date="2018-08-02T21:39:00Z">
                          <w:r w:rsidRPr="00346A3B" w:rsidDel="00B25F4A">
                            <w:rPr>
                              <w:rFonts w:ascii="DINOT-Extlight" w:hAnsi="DINOT-Extlight" w:cstheme="minorHAnsi"/>
                              <w:noProof/>
                              <w:szCs w:val="20"/>
                            </w:rPr>
                            <w:delText>personne</w:delText>
                          </w:r>
                        </w:del>
                        <w:del w:id="282" w:author="david goldhar" w:date="2018-08-02T21:40:00Z">
                          <w:r w:rsidRPr="00346A3B" w:rsidDel="00B25F4A">
                            <w:rPr>
                              <w:rFonts w:ascii="DINOT-Extlight" w:hAnsi="DINOT-Extlight" w:cstheme="minorHAnsi"/>
                              <w:noProof/>
                              <w:szCs w:val="20"/>
                            </w:rPr>
                            <w:delText>l</w:delText>
                          </w:r>
                          <w:r w:rsidRPr="005763AE" w:rsidDel="00B25F4A">
                            <w:rPr>
                              <w:rFonts w:ascii="DINOT-Extlight" w:hAnsi="DINOT-Extlight" w:cstheme="minorHAnsi"/>
                              <w:noProof/>
                              <w:szCs w:val="20"/>
                            </w:rPr>
                            <w:delText>.</w:delText>
                          </w:r>
                        </w:del>
                      </w:p>
                    </w:txbxContent>
                  </v:textbox>
                  <w10:wrap type="topAndBottom"/>
                </v:shape>
              </w:pict>
            </mc:Fallback>
          </mc:AlternateContent>
        </w:r>
      </w:ins>
      <w:r w:rsidR="00842F65">
        <w:drawing>
          <wp:inline distT="0" distB="0" distL="0" distR="0" wp14:anchorId="279765CF" wp14:editId="041114A9">
            <wp:extent cx="3641714" cy="39510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bit6.png"/>
                    <pic:cNvPicPr/>
                  </pic:nvPicPr>
                  <pic:blipFill>
                    <a:blip r:embed="rId26">
                      <a:extLst>
                        <a:ext uri="{28A0092B-C50C-407E-A947-70E740481C1C}">
                          <a14:useLocalDpi xmlns:a14="http://schemas.microsoft.com/office/drawing/2010/main" val="0"/>
                        </a:ext>
                      </a:extLst>
                    </a:blip>
                    <a:stretch>
                      <a:fillRect/>
                    </a:stretch>
                  </pic:blipFill>
                  <pic:spPr>
                    <a:xfrm>
                      <a:off x="0" y="0"/>
                      <a:ext cx="3641714" cy="3951027"/>
                    </a:xfrm>
                    <a:prstGeom prst="rect">
                      <a:avLst/>
                    </a:prstGeom>
                  </pic:spPr>
                </pic:pic>
              </a:graphicData>
            </a:graphic>
          </wp:inline>
        </w:drawing>
      </w:r>
    </w:p>
    <w:p w14:paraId="340AA853" w14:textId="4EF7664B" w:rsidR="00842F65" w:rsidRPr="00AB41A1" w:rsidDel="00B25F4A" w:rsidRDefault="00842F65" w:rsidP="00842F65">
      <w:pPr>
        <w:pStyle w:val="BodyText"/>
        <w:rPr>
          <w:del w:id="283" w:author="david goldhar" w:date="2018-08-02T21:40:00Z"/>
          <w:lang w:bidi="ar-SA"/>
        </w:rPr>
      </w:pPr>
      <w:del w:id="284" w:author="david goldhar" w:date="2018-08-02T08:46:00Z">
        <w:r w:rsidRPr="00AB41A1" w:rsidDel="00CF4FE6">
          <w:rPr>
            <w:lang w:bidi="ar-SA"/>
          </w:rPr>
          <w:delText>A</w:delText>
        </w:r>
      </w:del>
      <w:del w:id="285" w:author="david goldhar" w:date="2018-08-02T21:40:00Z">
        <w:r w:rsidRPr="00AB41A1" w:rsidDel="00B25F4A">
          <w:rPr>
            <w:lang w:bidi="ar-SA"/>
          </w:rPr>
          <w:delText xml:space="preserve"> </w:delText>
        </w:r>
        <w:r w:rsidDel="00B25F4A">
          <w:rPr>
            <w:lang w:bidi="ar-SA"/>
          </w:rPr>
          <w:delText>5</w:delText>
        </w:r>
      </w:del>
      <w:del w:id="286" w:author="david goldhar" w:date="2018-08-02T08:46:00Z">
        <w:r w:rsidRPr="00AB41A1" w:rsidDel="00CF4FE6">
          <w:rPr>
            <w:lang w:bidi="ar-SA"/>
          </w:rPr>
          <w:delText xml:space="preserve"> </w:delText>
        </w:r>
      </w:del>
      <w:del w:id="287" w:author="david goldhar" w:date="2018-08-02T21:40:00Z">
        <w:r w:rsidRPr="00AB41A1" w:rsidDel="00B25F4A">
          <w:rPr>
            <w:lang w:bidi="ar-SA"/>
          </w:rPr>
          <w:delText>minutes video tutorial</w:delText>
        </w:r>
      </w:del>
      <w:del w:id="288" w:author="david goldhar" w:date="2018-08-02T08:46:00Z">
        <w:r w:rsidDel="00CF4FE6">
          <w:rPr>
            <w:lang w:bidi="ar-SA"/>
          </w:rPr>
          <w:delText>,</w:delText>
        </w:r>
      </w:del>
      <w:del w:id="289" w:author="david goldhar" w:date="2018-08-02T21:40:00Z">
        <w:r w:rsidRPr="00AB41A1" w:rsidDel="00B25F4A">
          <w:rPr>
            <w:lang w:bidi="ar-SA"/>
          </w:rPr>
          <w:delText xml:space="preserve"> on UV map in Zbrush</w:delText>
        </w:r>
        <w:r w:rsidDel="00B25F4A">
          <w:delText>,</w:delText>
        </w:r>
        <w:r w:rsidRPr="00AB41A1" w:rsidDel="00B25F4A">
          <w:rPr>
            <w:lang w:bidi="ar-SA"/>
          </w:rPr>
          <w:delText xml:space="preserve"> </w:delText>
        </w:r>
      </w:del>
      <w:del w:id="290" w:author="david goldhar" w:date="2018-08-02T08:46:00Z">
        <w:r w:rsidRPr="00AB41A1" w:rsidDel="004C47D5">
          <w:rPr>
            <w:lang w:bidi="ar-SA"/>
          </w:rPr>
          <w:delText xml:space="preserve">can be seen in </w:delText>
        </w:r>
      </w:del>
      <w:del w:id="291" w:author="david goldhar" w:date="2018-08-02T21:40:00Z">
        <w:r w:rsidRPr="00AB41A1" w:rsidDel="00B25F4A">
          <w:rPr>
            <w:lang w:bidi="ar-SA"/>
          </w:rPr>
          <w:delText xml:space="preserve">the official site: </w:delText>
        </w:r>
        <w:r w:rsidRPr="003528F5" w:rsidDel="00B25F4A">
          <w:rPr>
            <w:color w:val="FF6699"/>
            <w:lang w:bidi="ar-SA"/>
          </w:rPr>
          <w:delText>http://pixologic.com/zclassroom/lesson/</w:delText>
        </w:r>
        <w:r w:rsidDel="00B25F4A">
          <w:rPr>
            <w:color w:val="FF6699"/>
            <w:lang w:bidi="ar-SA"/>
          </w:rPr>
          <w:delText>polygon</w:delText>
        </w:r>
        <w:r w:rsidRPr="003528F5" w:rsidDel="00B25F4A">
          <w:rPr>
            <w:color w:val="FF6699"/>
            <w:lang w:bidi="ar-SA"/>
          </w:rPr>
          <w:delText xml:space="preserve">groups-uv-master </w:delText>
        </w:r>
      </w:del>
    </w:p>
    <w:p w14:paraId="17E84DA6" w14:textId="1F76249F" w:rsidR="00842F65" w:rsidRPr="00936AE7" w:rsidRDefault="00842F65" w:rsidP="0084639B">
      <w:pPr>
        <w:pStyle w:val="ProcedureMajorStep"/>
        <w:rPr>
          <w:rtl/>
        </w:rPr>
      </w:pPr>
      <w:bookmarkStart w:id="292" w:name="_Toc521220435"/>
      <w:bookmarkStart w:id="293" w:name="_Toc521221265"/>
      <w:r w:rsidRPr="00936AE7">
        <w:rPr>
          <w:color w:val="FF6699"/>
        </w:rPr>
        <w:t xml:space="preserve">Step 2: </w:t>
      </w:r>
      <w:r w:rsidRPr="00936AE7">
        <w:t>Us</w:t>
      </w:r>
      <w:r w:rsidR="00932200">
        <w:t>e</w:t>
      </w:r>
      <w:r w:rsidRPr="00936AE7">
        <w:t xml:space="preserve"> UV maps as a positioning guide</w:t>
      </w:r>
      <w:bookmarkEnd w:id="292"/>
      <w:bookmarkEnd w:id="293"/>
    </w:p>
    <w:p w14:paraId="45F79672" w14:textId="77777777" w:rsidR="00842F65" w:rsidRDefault="00842F65" w:rsidP="00842F65">
      <w:pPr>
        <w:pStyle w:val="BodyText"/>
        <w:rPr>
          <w:lang w:bidi="ar-SA"/>
        </w:rPr>
      </w:pPr>
      <w:r>
        <w:rPr>
          <w:lang w:bidi="ar-SA"/>
        </w:rPr>
        <w:t xml:space="preserve">First create a UV map for the model. </w:t>
      </w:r>
      <w:r w:rsidRPr="00AB41A1">
        <w:rPr>
          <w:lang w:bidi="ar-SA"/>
        </w:rPr>
        <w:t>As discussed</w:t>
      </w:r>
      <w:r>
        <w:rPr>
          <w:lang w:bidi="ar-SA"/>
        </w:rPr>
        <w:t>,</w:t>
      </w:r>
      <w:r w:rsidRPr="00AB41A1">
        <w:rPr>
          <w:lang w:bidi="ar-SA"/>
        </w:rPr>
        <w:t xml:space="preserve"> </w:t>
      </w:r>
      <w:r>
        <w:rPr>
          <w:lang w:bidi="ar-SA"/>
        </w:rPr>
        <w:t>for multiple texture projections, be sure to create multiple UV islands.</w:t>
      </w:r>
    </w:p>
    <w:p w14:paraId="465375A5" w14:textId="77777777" w:rsidR="00842F65" w:rsidRDefault="00842F65" w:rsidP="00842F65">
      <w:pPr>
        <w:pStyle w:val="figure"/>
        <w:rPr>
          <w:lang w:bidi="ar-SA"/>
        </w:rPr>
      </w:pPr>
      <w:r>
        <w:drawing>
          <wp:inline distT="0" distB="0" distL="0" distR="0" wp14:anchorId="338D610C" wp14:editId="66B8B782">
            <wp:extent cx="4754191" cy="312894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88238" cy="3151353"/>
                    </a:xfrm>
                    <a:prstGeom prst="rect">
                      <a:avLst/>
                    </a:prstGeom>
                  </pic:spPr>
                </pic:pic>
              </a:graphicData>
            </a:graphic>
          </wp:inline>
        </w:drawing>
      </w:r>
    </w:p>
    <w:p w14:paraId="0AD519CE" w14:textId="0805B3E2" w:rsidR="00842F65" w:rsidRDefault="00842F65" w:rsidP="00842F65">
      <w:pPr>
        <w:pStyle w:val="BodyText"/>
        <w:rPr>
          <w:lang w:bidi="ar-SA"/>
        </w:rPr>
      </w:pPr>
      <w:r>
        <w:rPr>
          <w:lang w:bidi="ar-SA"/>
        </w:rPr>
        <w:lastRenderedPageBreak/>
        <w:t xml:space="preserve">After creating the UV map, </w:t>
      </w:r>
      <w:ins w:id="294" w:author="david goldhar" w:date="2018-08-02T08:47:00Z">
        <w:r w:rsidR="004C47D5">
          <w:rPr>
            <w:lang w:bidi="ar-SA"/>
          </w:rPr>
          <w:t xml:space="preserve">export </w:t>
        </w:r>
      </w:ins>
      <w:del w:id="295" w:author="david goldhar" w:date="2018-08-02T08:47:00Z">
        <w:r w:rsidDel="004C47D5">
          <w:rPr>
            <w:lang w:bidi="ar-SA"/>
          </w:rPr>
          <w:delText xml:space="preserve">it is now needed to export it into </w:delText>
        </w:r>
      </w:del>
      <w:ins w:id="296" w:author="david goldhar" w:date="2018-08-02T08:47:00Z">
        <w:r w:rsidR="004C47D5">
          <w:rPr>
            <w:lang w:bidi="ar-SA"/>
          </w:rPr>
          <w:t xml:space="preserve">it to </w:t>
        </w:r>
      </w:ins>
      <w:r>
        <w:rPr>
          <w:lang w:bidi="ar-SA"/>
        </w:rPr>
        <w:t xml:space="preserve">Photoshop. </w:t>
      </w:r>
      <w:ins w:id="297" w:author="david goldhar" w:date="2018-08-02T08:47:00Z">
        <w:r w:rsidR="004C47D5">
          <w:rPr>
            <w:lang w:bidi="ar-SA"/>
          </w:rPr>
          <w:t xml:space="preserve">Do this by </w:t>
        </w:r>
      </w:ins>
      <w:del w:id="298" w:author="david goldhar" w:date="2018-08-02T08:47:00Z">
        <w:r w:rsidDel="004C47D5">
          <w:rPr>
            <w:lang w:bidi="ar-SA"/>
          </w:rPr>
          <w:delText xml:space="preserve">This is done by </w:delText>
        </w:r>
      </w:del>
      <w:r>
        <w:rPr>
          <w:lang w:bidi="ar-SA"/>
        </w:rPr>
        <w:t xml:space="preserve">creating a “Texture map” </w:t>
      </w:r>
      <w:del w:id="299" w:author="david goldhar" w:date="2018-08-02T08:48:00Z">
        <w:r w:rsidDel="004C47D5">
          <w:rPr>
            <w:lang w:bidi="ar-SA"/>
          </w:rPr>
          <w:delText xml:space="preserve">out of our </w:delText>
        </w:r>
      </w:del>
      <w:ins w:id="300" w:author="david goldhar" w:date="2018-08-02T08:48:00Z">
        <w:r w:rsidR="004C47D5">
          <w:rPr>
            <w:lang w:bidi="ar-SA"/>
          </w:rPr>
          <w:t xml:space="preserve">from the </w:t>
        </w:r>
      </w:ins>
      <w:r>
        <w:rPr>
          <w:lang w:bidi="ar-SA"/>
        </w:rPr>
        <w:t xml:space="preserve">existing </w:t>
      </w:r>
      <w:del w:id="301" w:author="david goldhar" w:date="2018-08-02T08:48:00Z">
        <w:r w:rsidDel="004C47D5">
          <w:rPr>
            <w:lang w:bidi="ar-SA"/>
          </w:rPr>
          <w:delText xml:space="preserve">uv </w:delText>
        </w:r>
      </w:del>
      <w:ins w:id="302" w:author="david goldhar" w:date="2018-08-02T08:48:00Z">
        <w:r w:rsidR="004C47D5">
          <w:rPr>
            <w:lang w:bidi="ar-SA"/>
          </w:rPr>
          <w:t xml:space="preserve">UV </w:t>
        </w:r>
      </w:ins>
      <w:r>
        <w:rPr>
          <w:lang w:bidi="ar-SA"/>
        </w:rPr>
        <w:t xml:space="preserve">map. </w:t>
      </w:r>
    </w:p>
    <w:p w14:paraId="2C4BA5AA" w14:textId="00C75816" w:rsidR="00842F65" w:rsidRDefault="004C47D5">
      <w:pPr>
        <w:pStyle w:val="ProcStep"/>
        <w:pPrChange w:id="303" w:author="david goldhar" w:date="2018-08-05T15:14:00Z">
          <w:pPr>
            <w:pStyle w:val="BodyText"/>
          </w:pPr>
        </w:pPrChange>
      </w:pPr>
      <w:ins w:id="304" w:author="david goldhar" w:date="2018-08-02T08:48:00Z">
        <w:r>
          <w:t xml:space="preserve">In </w:t>
        </w:r>
        <w:proofErr w:type="spellStart"/>
        <w:r>
          <w:t>Polygonpaint</w:t>
        </w:r>
        <w:proofErr w:type="spellEnd"/>
        <w:r>
          <w:t>, g</w:t>
        </w:r>
      </w:ins>
      <w:del w:id="305" w:author="david goldhar" w:date="2018-08-02T08:48:00Z">
        <w:r w:rsidR="00842F65" w:rsidDel="004C47D5">
          <w:delText>G</w:delText>
        </w:r>
      </w:del>
      <w:r w:rsidR="00842F65">
        <w:t xml:space="preserve">o to </w:t>
      </w:r>
      <w:r w:rsidR="00842F65" w:rsidRPr="004C47D5">
        <w:rPr>
          <w:b/>
          <w:bCs/>
          <w:rPrChange w:id="306" w:author="david goldhar" w:date="2018-08-02T08:48:00Z">
            <w:rPr/>
          </w:rPrChange>
        </w:rPr>
        <w:t>Texture map</w:t>
      </w:r>
      <w:ins w:id="307" w:author="david goldhar" w:date="2018-08-02T08:48:00Z">
        <w:r>
          <w:rPr>
            <w:b/>
            <w:bCs/>
          </w:rPr>
          <w:t>&gt;</w:t>
        </w:r>
      </w:ins>
      <w:del w:id="308" w:author="david goldhar" w:date="2018-08-02T08:48:00Z">
        <w:r w:rsidR="00842F65" w:rsidRPr="004C47D5" w:rsidDel="004C47D5">
          <w:rPr>
            <w:b/>
            <w:bCs/>
            <w:rPrChange w:id="309" w:author="david goldhar" w:date="2018-08-02T08:48:00Z">
              <w:rPr/>
            </w:rPrChange>
          </w:rPr>
          <w:delText xml:space="preserve"> –</w:delText>
        </w:r>
      </w:del>
      <w:r w:rsidR="00842F65" w:rsidRPr="004C47D5">
        <w:rPr>
          <w:b/>
          <w:bCs/>
          <w:rPrChange w:id="310" w:author="david goldhar" w:date="2018-08-02T08:48:00Z">
            <w:rPr/>
          </w:rPrChange>
        </w:rPr>
        <w:t xml:space="preserve"> Create</w:t>
      </w:r>
      <w:ins w:id="311" w:author="david goldhar" w:date="2018-08-02T08:48:00Z">
        <w:r>
          <w:rPr>
            <w:b/>
            <w:bCs/>
          </w:rPr>
          <w:t>&gt;</w:t>
        </w:r>
      </w:ins>
      <w:del w:id="312" w:author="david goldhar" w:date="2018-08-02T08:48:00Z">
        <w:r w:rsidR="00842F65" w:rsidRPr="004C47D5" w:rsidDel="004C47D5">
          <w:rPr>
            <w:b/>
            <w:bCs/>
            <w:rPrChange w:id="313" w:author="david goldhar" w:date="2018-08-02T08:48:00Z">
              <w:rPr/>
            </w:rPrChange>
          </w:rPr>
          <w:delText xml:space="preserve"> –</w:delText>
        </w:r>
      </w:del>
      <w:r w:rsidR="00842F65" w:rsidRPr="004C47D5">
        <w:rPr>
          <w:b/>
          <w:bCs/>
          <w:rPrChange w:id="314" w:author="david goldhar" w:date="2018-08-02T08:48:00Z">
            <w:rPr/>
          </w:rPrChange>
        </w:rPr>
        <w:t xml:space="preserve"> New</w:t>
      </w:r>
      <w:del w:id="315" w:author="david goldhar" w:date="2018-08-02T08:50:00Z">
        <w:r w:rsidR="00842F65" w:rsidDel="004C47D5">
          <w:delText xml:space="preserve"> </w:delText>
        </w:r>
      </w:del>
      <w:del w:id="316" w:author="david goldhar" w:date="2018-08-02T08:48:00Z">
        <w:r w:rsidR="00842F65" w:rsidDel="004C47D5">
          <w:delText>from Polygonpaint</w:delText>
        </w:r>
      </w:del>
      <w:r w:rsidR="00842F65">
        <w:t xml:space="preserve">. </w:t>
      </w:r>
    </w:p>
    <w:p w14:paraId="6D1F3C94" w14:textId="2E110649" w:rsidR="00842F65" w:rsidRDefault="00842F65">
      <w:pPr>
        <w:pStyle w:val="ProcStep"/>
        <w:pPrChange w:id="317" w:author="david goldhar" w:date="2018-08-05T15:14:00Z">
          <w:pPr>
            <w:pStyle w:val="BodyText"/>
          </w:pPr>
        </w:pPrChange>
      </w:pPr>
      <w:del w:id="318" w:author="david goldhar" w:date="2018-08-02T08:50:00Z">
        <w:r w:rsidDel="004C47D5">
          <w:delText xml:space="preserve">After that </w:delText>
        </w:r>
      </w:del>
      <w:ins w:id="319" w:author="david goldhar" w:date="2018-08-02T08:50:00Z">
        <w:r w:rsidR="004C47D5">
          <w:t>P</w:t>
        </w:r>
      </w:ins>
      <w:del w:id="320" w:author="david goldhar" w:date="2018-08-02T08:50:00Z">
        <w:r w:rsidDel="004C47D5">
          <w:delText>p</w:delText>
        </w:r>
      </w:del>
      <w:r>
        <w:t xml:space="preserve">ress </w:t>
      </w:r>
      <w:ins w:id="321" w:author="david goldhar" w:date="2018-08-02T08:51:00Z">
        <w:r w:rsidR="004C47D5" w:rsidRPr="004C47D5">
          <w:rPr>
            <w:b/>
            <w:bCs/>
            <w:rPrChange w:id="322" w:author="david goldhar" w:date="2018-08-02T08:51:00Z">
              <w:rPr/>
            </w:rPrChange>
          </w:rPr>
          <w:t>C</w:t>
        </w:r>
      </w:ins>
      <w:del w:id="323" w:author="david goldhar" w:date="2018-08-02T08:50:00Z">
        <w:r w:rsidRPr="004C47D5" w:rsidDel="004C47D5">
          <w:rPr>
            <w:b/>
            <w:bCs/>
            <w:rPrChange w:id="324" w:author="david goldhar" w:date="2018-08-02T08:51:00Z">
              <w:rPr/>
            </w:rPrChange>
          </w:rPr>
          <w:delText>“</w:delText>
        </w:r>
      </w:del>
      <w:del w:id="325" w:author="david goldhar" w:date="2018-08-02T08:51:00Z">
        <w:r w:rsidRPr="004C47D5" w:rsidDel="004C47D5">
          <w:rPr>
            <w:b/>
            <w:bCs/>
            <w:rPrChange w:id="326" w:author="david goldhar" w:date="2018-08-02T08:51:00Z">
              <w:rPr/>
            </w:rPrChange>
          </w:rPr>
          <w:delText>c</w:delText>
        </w:r>
      </w:del>
      <w:r w:rsidRPr="004C47D5">
        <w:rPr>
          <w:b/>
          <w:bCs/>
          <w:rPrChange w:id="327" w:author="david goldhar" w:date="2018-08-02T08:51:00Z">
            <w:rPr/>
          </w:rPrChange>
        </w:rPr>
        <w:t xml:space="preserve">lone </w:t>
      </w:r>
      <w:proofErr w:type="spellStart"/>
      <w:r w:rsidRPr="004C47D5">
        <w:rPr>
          <w:b/>
          <w:bCs/>
          <w:rPrChange w:id="328" w:author="david goldhar" w:date="2018-08-02T08:51:00Z">
            <w:rPr/>
          </w:rPrChange>
        </w:rPr>
        <w:t>Txtr</w:t>
      </w:r>
      <w:proofErr w:type="spellEnd"/>
      <w:del w:id="329" w:author="david goldhar" w:date="2018-08-02T08:50:00Z">
        <w:r w:rsidRPr="004C47D5" w:rsidDel="004C47D5">
          <w:rPr>
            <w:b/>
            <w:bCs/>
            <w:rPrChange w:id="330" w:author="david goldhar" w:date="2018-08-02T08:51:00Z">
              <w:rPr/>
            </w:rPrChange>
          </w:rPr>
          <w:delText>”</w:delText>
        </w:r>
      </w:del>
      <w:r>
        <w:t xml:space="preserve"> </w:t>
      </w:r>
    </w:p>
    <w:p w14:paraId="6263E117" w14:textId="6778114D" w:rsidR="00842F65" w:rsidRDefault="00842F65" w:rsidP="00842F65">
      <w:pPr>
        <w:pStyle w:val="figure"/>
        <w:rPr>
          <w:lang w:bidi="ar-SA"/>
        </w:rPr>
      </w:pPr>
      <w:r>
        <w:drawing>
          <wp:inline distT="0" distB="0" distL="0" distR="0" wp14:anchorId="545B7C33" wp14:editId="28A48313">
            <wp:extent cx="2456121" cy="345676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bit10.png"/>
                    <pic:cNvPicPr/>
                  </pic:nvPicPr>
                  <pic:blipFill>
                    <a:blip r:embed="rId28">
                      <a:extLst>
                        <a:ext uri="{28A0092B-C50C-407E-A947-70E740481C1C}">
                          <a14:useLocalDpi xmlns:a14="http://schemas.microsoft.com/office/drawing/2010/main" val="0"/>
                        </a:ext>
                      </a:extLst>
                    </a:blip>
                    <a:stretch>
                      <a:fillRect/>
                    </a:stretch>
                  </pic:blipFill>
                  <pic:spPr>
                    <a:xfrm>
                      <a:off x="0" y="0"/>
                      <a:ext cx="2460411" cy="3462801"/>
                    </a:xfrm>
                    <a:prstGeom prst="rect">
                      <a:avLst/>
                    </a:prstGeom>
                  </pic:spPr>
                </pic:pic>
              </a:graphicData>
            </a:graphic>
          </wp:inline>
        </w:drawing>
      </w:r>
    </w:p>
    <w:p w14:paraId="263E6EE5" w14:textId="3CB3C79A" w:rsidR="004C47D5" w:rsidRDefault="00842F65" w:rsidP="00A01D71">
      <w:pPr>
        <w:pStyle w:val="BodyText"/>
        <w:rPr>
          <w:ins w:id="331" w:author="david goldhar" w:date="2018-08-02T08:52:00Z"/>
        </w:rPr>
      </w:pPr>
      <w:del w:id="332" w:author="david goldhar" w:date="2018-08-02T08:51:00Z">
        <w:r w:rsidDel="004C47D5">
          <w:rPr>
            <w:lang w:bidi="ar-SA"/>
          </w:rPr>
          <w:delText>Once we press</w:delText>
        </w:r>
        <w:r w:rsidDel="004C47D5">
          <w:rPr>
            <w:rFonts w:hint="cs"/>
            <w:rtl/>
          </w:rPr>
          <w:delText xml:space="preserve"> </w:delText>
        </w:r>
        <w:r w:rsidDel="004C47D5">
          <w:delText xml:space="preserve">“clone Txtr” </w:delText>
        </w:r>
      </w:del>
      <w:ins w:id="333" w:author="david goldhar" w:date="2018-08-02T08:51:00Z">
        <w:r w:rsidR="004C47D5">
          <w:t>T</w:t>
        </w:r>
      </w:ins>
      <w:del w:id="334" w:author="david goldhar" w:date="2018-08-02T08:51:00Z">
        <w:r w:rsidDel="004C47D5">
          <w:delText>t</w:delText>
        </w:r>
      </w:del>
      <w:r>
        <w:t xml:space="preserve">he </w:t>
      </w:r>
      <w:proofErr w:type="gramStart"/>
      <w:r>
        <w:t>map</w:t>
      </w:r>
      <w:proofErr w:type="gramEnd"/>
      <w:r>
        <w:t xml:space="preserve"> will go to the texture pallet on the right side of the screen. </w:t>
      </w:r>
    </w:p>
    <w:p w14:paraId="3A9974C4" w14:textId="043CB275" w:rsidR="00842F65" w:rsidRDefault="00B25F4A">
      <w:pPr>
        <w:pStyle w:val="ProcStep"/>
        <w:pPrChange w:id="335" w:author="david goldhar" w:date="2018-08-05T15:14:00Z">
          <w:pPr>
            <w:pStyle w:val="BodyText"/>
          </w:pPr>
        </w:pPrChange>
      </w:pPr>
      <w:ins w:id="336" w:author="david goldhar" w:date="2018-08-02T21:41:00Z">
        <w:r w:rsidRPr="00B25F4A">
          <w:rPr>
            <w:rFonts w:ascii="DINOT-Extlight" w:hAnsi="DINOT-Extlight"/>
            <w:noProof/>
            <w:szCs w:val="20"/>
          </w:rPr>
          <mc:AlternateContent>
            <mc:Choice Requires="wps">
              <w:drawing>
                <wp:anchor distT="0" distB="0" distL="114300" distR="114300" simplePos="0" relativeHeight="251748352" behindDoc="0" locked="0" layoutInCell="1" allowOverlap="1" wp14:anchorId="28771354" wp14:editId="7742C5D9">
                  <wp:simplePos x="0" y="0"/>
                  <wp:positionH relativeFrom="column">
                    <wp:posOffset>-2136267</wp:posOffset>
                  </wp:positionH>
                  <wp:positionV relativeFrom="paragraph">
                    <wp:posOffset>285420</wp:posOffset>
                  </wp:positionV>
                  <wp:extent cx="1496060" cy="1045845"/>
                  <wp:effectExtent l="0" t="0" r="8890" b="1905"/>
                  <wp:wrapTopAndBottom/>
                  <wp:docPr id="193" name="Text Box 193"/>
                  <wp:cNvGraphicFramePr/>
                  <a:graphic xmlns:a="http://schemas.openxmlformats.org/drawingml/2006/main">
                    <a:graphicData uri="http://schemas.microsoft.com/office/word/2010/wordprocessingShape">
                      <wps:wsp>
                        <wps:cNvSpPr txBox="1"/>
                        <wps:spPr>
                          <a:xfrm>
                            <a:off x="0" y="0"/>
                            <a:ext cx="1496060" cy="1045845"/>
                          </a:xfrm>
                          <a:prstGeom prst="rect">
                            <a:avLst/>
                          </a:prstGeom>
                          <a:solidFill>
                            <a:srgbClr val="E5EFEF"/>
                          </a:solidFill>
                          <a:ln w="6350">
                            <a:noFill/>
                          </a:ln>
                        </wps:spPr>
                        <wps:txbx>
                          <w:txbxContent>
                            <w:p w14:paraId="340D6C58" w14:textId="3C2B53EA" w:rsidR="001F389A" w:rsidRPr="007D599F" w:rsidRDefault="001F389A">
                              <w:pPr>
                                <w:ind w:left="0"/>
                                <w:rPr>
                                  <w:rFonts w:ascii="DINOT" w:hAnsi="DINOT" w:cstheme="minorHAnsi"/>
                                  <w:sz w:val="20"/>
                                  <w:szCs w:val="20"/>
                                </w:rPr>
                              </w:pPr>
                              <w:del w:id="337" w:author="david goldhar" w:date="2018-08-02T21:43:00Z">
                                <w:r w:rsidRPr="00B25F4A" w:rsidDel="00B25F4A">
                                  <w:rPr>
                                    <w:rFonts w:ascii="DINOT-Bold" w:hAnsi="DINOT-Bold" w:cstheme="minorHAnsi"/>
                                    <w:color w:val="ED0677"/>
                                    <w:sz w:val="20"/>
                                    <w:szCs w:val="20"/>
                                  </w:rPr>
                                  <w:delText>Note:</w:delText>
                                </w:r>
                                <w:r w:rsidDel="00B25F4A">
                                  <w:rPr>
                                    <w:rFonts w:ascii="DINOT-Bold" w:hAnsi="DINOT-Bold" w:cstheme="minorHAnsi"/>
                                    <w:color w:val="ED0677"/>
                                    <w:sz w:val="20"/>
                                    <w:szCs w:val="20"/>
                                  </w:rPr>
                                  <w:delText xml:space="preserve">  </w:delText>
                                </w:r>
                              </w:del>
                              <w:ins w:id="338" w:author="david goldhar" w:date="2018-08-02T21:41:00Z">
                                <w:r w:rsidRPr="00B25F4A">
                                  <w:rPr>
                                    <w:b/>
                                    <w:bCs/>
                                    <w:color w:val="ED0677"/>
                                    <w:rPrChange w:id="339" w:author="david goldhar" w:date="2018-08-02T21:43:00Z">
                                      <w:rPr>
                                        <w:b/>
                                        <w:bCs/>
                                      </w:rPr>
                                    </w:rPrChange>
                                  </w:rPr>
                                  <w:t>Quick tip</w:t>
                                </w:r>
                                <w:r>
                                  <w:t xml:space="preserve">: Save all your files in one folder (3D model, Video files &amp; the </w:t>
                                </w:r>
                                <w:proofErr w:type="spellStart"/>
                                <w:r>
                                  <w:t>Madmapper</w:t>
                                </w:r>
                                <w:proofErr w:type="spellEnd"/>
                                <w:r>
                                  <w:t xml:space="preserve"> project</w:t>
                                </w:r>
                              </w:ins>
                              <w:ins w:id="340" w:author="david goldhar" w:date="2018-08-02T21:44:00Z">
                                <w:r>
                                  <w:t>)</w:t>
                                </w:r>
                              </w:ins>
                              <w:del w:id="341" w:author="david goldhar" w:date="2018-08-02T21:41:00Z">
                                <w:r w:rsidRPr="005763AE" w:rsidDel="00B25F4A">
                                  <w:rPr>
                                    <w:rFonts w:ascii="DINOT-Extlight" w:hAnsi="DINOT-Extlight" w:cstheme="minorHAnsi"/>
                                    <w:noProof/>
                                    <w:sz w:val="20"/>
                                    <w:szCs w:val="20"/>
                                  </w:rPr>
                                  <w:delText>In some cases models are designed to be l</w:delText>
                                </w:r>
                                <w:r w:rsidDel="00B25F4A">
                                  <w:rPr>
                                    <w:rFonts w:ascii="DINOT-Extlight" w:hAnsi="DINOT-Extlight" w:cstheme="minorHAnsi"/>
                                    <w:noProof/>
                                    <w:sz w:val="20"/>
                                    <w:szCs w:val="20"/>
                                  </w:rPr>
                                  <w:delText>it</w:delText>
                                </w:r>
                                <w:r w:rsidRPr="005763AE" w:rsidDel="00B25F4A">
                                  <w:rPr>
                                    <w:rFonts w:ascii="DINOT-Extlight" w:hAnsi="DINOT-Extlight" w:cstheme="minorHAnsi"/>
                                    <w:noProof/>
                                    <w:sz w:val="20"/>
                                    <w:szCs w:val="20"/>
                                  </w:rPr>
                                  <w:delText xml:space="preserve"> from inside, which may entail some changes in the steps described in this guide. For those cases, please refer to the relevant How-to </w:delText>
                                </w:r>
                                <w:r w:rsidDel="00B25F4A">
                                  <w:rPr>
                                    <w:rFonts w:ascii="DINOT-Extlight" w:hAnsi="DINOT-Extlight" w:cstheme="minorHAnsi"/>
                                    <w:noProof/>
                                    <w:sz w:val="20"/>
                                    <w:szCs w:val="20"/>
                                  </w:rPr>
                                  <w:delText>G</w:delText>
                                </w:r>
                                <w:r w:rsidRPr="005763AE" w:rsidDel="00B25F4A">
                                  <w:rPr>
                                    <w:rFonts w:ascii="DINOT-Extlight" w:hAnsi="DINOT-Extlight" w:cstheme="minorHAnsi"/>
                                    <w:noProof/>
                                    <w:sz w:val="20"/>
                                    <w:szCs w:val="20"/>
                                  </w:rPr>
                                  <w:delText xml:space="preserve">uides, or contact Massivit </w:delText>
                                </w:r>
                                <w:r w:rsidDel="00B25F4A">
                                  <w:rPr>
                                    <w:rFonts w:ascii="DINOT-Extlight" w:hAnsi="DINOT-Extlight" w:cstheme="minorHAnsi"/>
                                    <w:noProof/>
                                    <w:sz w:val="20"/>
                                    <w:szCs w:val="20"/>
                                  </w:rPr>
                                  <w:delText>s</w:delText>
                                </w:r>
                                <w:r w:rsidRPr="005763AE" w:rsidDel="00B25F4A">
                                  <w:rPr>
                                    <w:rFonts w:ascii="DINOT-Extlight" w:hAnsi="DINOT-Extlight" w:cstheme="minorHAnsi"/>
                                    <w:noProof/>
                                    <w:sz w:val="20"/>
                                    <w:szCs w:val="20"/>
                                  </w:rPr>
                                  <w:delText xml:space="preserve">ervice </w:delText>
                                </w:r>
                                <w:r w:rsidRPr="00346A3B" w:rsidDel="00B25F4A">
                                  <w:rPr>
                                    <w:rFonts w:ascii="DINOT-Extlight" w:hAnsi="DINOT-Extlight" w:cstheme="minorHAnsi"/>
                                    <w:noProof/>
                                    <w:sz w:val="20"/>
                                    <w:szCs w:val="20"/>
                                  </w:rPr>
                                  <w:delText>personnel</w:delText>
                                </w:r>
                                <w:r w:rsidRPr="005763AE" w:rsidDel="00B25F4A">
                                  <w:rPr>
                                    <w:rFonts w:ascii="DINOT-Extlight" w:hAnsi="DINOT-Extlight" w:cstheme="minorHAnsi"/>
                                    <w:noProof/>
                                    <w:sz w:val="20"/>
                                    <w:szCs w:val="20"/>
                                  </w:rPr>
                                  <w:delText>.</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71354" id="Text Box 193" o:spid="_x0000_s1030" type="#_x0000_t202" style="position:absolute;left:0;text-align:left;margin-left:-168.2pt;margin-top:22.45pt;width:117.8pt;height:82.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" fillcolor="#e5efef" stroked="f" strokeweight=".5pt">
                  <v:textbox>
                    <w:txbxContent>
                      <w:p w14:paraId="340D6C58" w14:textId="3C2B53EA" w:rsidR="001F389A" w:rsidRPr="007D599F" w:rsidRDefault="001F389A">
                        <w:pPr>
                          <w:ind w:left="0"/>
                          <w:rPr>
                            <w:rFonts w:ascii="DINOT" w:hAnsi="DINOT" w:cstheme="minorHAnsi"/>
                            <w:sz w:val="20"/>
                            <w:szCs w:val="20"/>
                          </w:rPr>
                        </w:pPr>
                        <w:del w:id="342" w:author="david goldhar" w:date="2018-08-02T21:43:00Z">
                          <w:r w:rsidRPr="00B25F4A" w:rsidDel="00B25F4A">
                            <w:rPr>
                              <w:rFonts w:ascii="DINOT-Bold" w:hAnsi="DINOT-Bold" w:cstheme="minorHAnsi"/>
                              <w:color w:val="ED0677"/>
                              <w:sz w:val="20"/>
                              <w:szCs w:val="20"/>
                            </w:rPr>
                            <w:delText>Note:</w:delText>
                          </w:r>
                          <w:r w:rsidDel="00B25F4A">
                            <w:rPr>
                              <w:rFonts w:ascii="DINOT-Bold" w:hAnsi="DINOT-Bold" w:cstheme="minorHAnsi"/>
                              <w:color w:val="ED0677"/>
                              <w:sz w:val="20"/>
                              <w:szCs w:val="20"/>
                            </w:rPr>
                            <w:delText xml:space="preserve">  </w:delText>
                          </w:r>
                        </w:del>
                        <w:ins w:id="343" w:author="david goldhar" w:date="2018-08-02T21:41:00Z">
                          <w:r w:rsidRPr="00B25F4A">
                            <w:rPr>
                              <w:b/>
                              <w:bCs/>
                              <w:color w:val="ED0677"/>
                              <w:rPrChange w:id="344" w:author="david goldhar" w:date="2018-08-02T21:43:00Z">
                                <w:rPr>
                                  <w:b/>
                                  <w:bCs/>
                                </w:rPr>
                              </w:rPrChange>
                            </w:rPr>
                            <w:t>Quick tip</w:t>
                          </w:r>
                          <w:r>
                            <w:t xml:space="preserve">: Save all your files in one folder (3D model, Video files &amp; the </w:t>
                          </w:r>
                          <w:proofErr w:type="spellStart"/>
                          <w:r>
                            <w:t>Madmapper</w:t>
                          </w:r>
                          <w:proofErr w:type="spellEnd"/>
                          <w:r>
                            <w:t xml:space="preserve"> project</w:t>
                          </w:r>
                        </w:ins>
                        <w:ins w:id="345" w:author="david goldhar" w:date="2018-08-02T21:44:00Z">
                          <w:r>
                            <w:t>)</w:t>
                          </w:r>
                        </w:ins>
                        <w:del w:id="346" w:author="david goldhar" w:date="2018-08-02T21:41:00Z">
                          <w:r w:rsidRPr="005763AE" w:rsidDel="00B25F4A">
                            <w:rPr>
                              <w:rFonts w:ascii="DINOT-Extlight" w:hAnsi="DINOT-Extlight" w:cstheme="minorHAnsi"/>
                              <w:noProof/>
                              <w:sz w:val="20"/>
                              <w:szCs w:val="20"/>
                            </w:rPr>
                            <w:delText>In some cases models are designed to be l</w:delText>
                          </w:r>
                          <w:r w:rsidDel="00B25F4A">
                            <w:rPr>
                              <w:rFonts w:ascii="DINOT-Extlight" w:hAnsi="DINOT-Extlight" w:cstheme="minorHAnsi"/>
                              <w:noProof/>
                              <w:sz w:val="20"/>
                              <w:szCs w:val="20"/>
                            </w:rPr>
                            <w:delText>it</w:delText>
                          </w:r>
                          <w:r w:rsidRPr="005763AE" w:rsidDel="00B25F4A">
                            <w:rPr>
                              <w:rFonts w:ascii="DINOT-Extlight" w:hAnsi="DINOT-Extlight" w:cstheme="minorHAnsi"/>
                              <w:noProof/>
                              <w:sz w:val="20"/>
                              <w:szCs w:val="20"/>
                            </w:rPr>
                            <w:delText xml:space="preserve"> from inside, which may entail some changes in the steps described in this guide. For those cases, please refer to the relevant How-to </w:delText>
                          </w:r>
                          <w:r w:rsidDel="00B25F4A">
                            <w:rPr>
                              <w:rFonts w:ascii="DINOT-Extlight" w:hAnsi="DINOT-Extlight" w:cstheme="minorHAnsi"/>
                              <w:noProof/>
                              <w:sz w:val="20"/>
                              <w:szCs w:val="20"/>
                            </w:rPr>
                            <w:delText>G</w:delText>
                          </w:r>
                          <w:r w:rsidRPr="005763AE" w:rsidDel="00B25F4A">
                            <w:rPr>
                              <w:rFonts w:ascii="DINOT-Extlight" w:hAnsi="DINOT-Extlight" w:cstheme="minorHAnsi"/>
                              <w:noProof/>
                              <w:sz w:val="20"/>
                              <w:szCs w:val="20"/>
                            </w:rPr>
                            <w:delText xml:space="preserve">uides, or contact Massivit </w:delText>
                          </w:r>
                          <w:r w:rsidDel="00B25F4A">
                            <w:rPr>
                              <w:rFonts w:ascii="DINOT-Extlight" w:hAnsi="DINOT-Extlight" w:cstheme="minorHAnsi"/>
                              <w:noProof/>
                              <w:sz w:val="20"/>
                              <w:szCs w:val="20"/>
                            </w:rPr>
                            <w:delText>s</w:delText>
                          </w:r>
                          <w:r w:rsidRPr="005763AE" w:rsidDel="00B25F4A">
                            <w:rPr>
                              <w:rFonts w:ascii="DINOT-Extlight" w:hAnsi="DINOT-Extlight" w:cstheme="minorHAnsi"/>
                              <w:noProof/>
                              <w:sz w:val="20"/>
                              <w:szCs w:val="20"/>
                            </w:rPr>
                            <w:delText xml:space="preserve">ervice </w:delText>
                          </w:r>
                          <w:r w:rsidRPr="00346A3B" w:rsidDel="00B25F4A">
                            <w:rPr>
                              <w:rFonts w:ascii="DINOT-Extlight" w:hAnsi="DINOT-Extlight" w:cstheme="minorHAnsi"/>
                              <w:noProof/>
                              <w:sz w:val="20"/>
                              <w:szCs w:val="20"/>
                            </w:rPr>
                            <w:delText>personnel</w:delText>
                          </w:r>
                          <w:r w:rsidRPr="005763AE" w:rsidDel="00B25F4A">
                            <w:rPr>
                              <w:rFonts w:ascii="DINOT-Extlight" w:hAnsi="DINOT-Extlight" w:cstheme="minorHAnsi"/>
                              <w:noProof/>
                              <w:sz w:val="20"/>
                              <w:szCs w:val="20"/>
                            </w:rPr>
                            <w:delText>.</w:delText>
                          </w:r>
                        </w:del>
                      </w:p>
                    </w:txbxContent>
                  </v:textbox>
                  <w10:wrap type="topAndBottom"/>
                </v:shape>
              </w:pict>
            </mc:Fallback>
          </mc:AlternateContent>
        </w:r>
      </w:ins>
      <w:r w:rsidR="00842F65">
        <w:t>From this menu</w:t>
      </w:r>
      <w:ins w:id="347" w:author="david goldhar" w:date="2018-08-02T08:51:00Z">
        <w:r w:rsidR="004C47D5">
          <w:t>,</w:t>
        </w:r>
      </w:ins>
      <w:r w:rsidR="00842F65">
        <w:t xml:space="preserve"> </w:t>
      </w:r>
      <w:del w:id="348" w:author="david goldhar" w:date="2018-08-02T08:51:00Z">
        <w:r w:rsidR="00842F65" w:rsidDel="004C47D5">
          <w:delText xml:space="preserve">we </w:delText>
        </w:r>
      </w:del>
      <w:r w:rsidR="00842F65">
        <w:t xml:space="preserve">can </w:t>
      </w:r>
      <w:del w:id="349" w:author="david goldhar" w:date="2018-08-02T08:51:00Z">
        <w:r w:rsidR="00842F65" w:rsidDel="004C47D5">
          <w:delText xml:space="preserve">now </w:delText>
        </w:r>
      </w:del>
      <w:r w:rsidR="00842F65">
        <w:t xml:space="preserve">export it </w:t>
      </w:r>
      <w:del w:id="350" w:author="david goldhar" w:date="2018-08-02T08:51:00Z">
        <w:r w:rsidR="00842F65" w:rsidDel="004C47D5">
          <w:delText xml:space="preserve">in </w:delText>
        </w:r>
      </w:del>
      <w:r w:rsidR="00842F65">
        <w:t xml:space="preserve">to Photoshop as a PSD file  </w:t>
      </w:r>
    </w:p>
    <w:p w14:paraId="2C214405" w14:textId="063BF547" w:rsidR="00842F65" w:rsidRDefault="00B15AD5" w:rsidP="00842F65">
      <w:pPr>
        <w:pStyle w:val="figure"/>
      </w:pPr>
      <w:del w:id="351" w:author="david goldhar" w:date="2018-08-02T21:42:00Z">
        <w:r w:rsidDel="00B25F4A">
          <mc:AlternateContent>
            <mc:Choice Requires="wps">
              <w:drawing>
                <wp:anchor distT="45720" distB="45720" distL="114300" distR="114300" simplePos="0" relativeHeight="251740160" behindDoc="0" locked="0" layoutInCell="1" allowOverlap="1" wp14:anchorId="3A3E70AD" wp14:editId="453D508D">
                  <wp:simplePos x="0" y="0"/>
                  <wp:positionH relativeFrom="column">
                    <wp:posOffset>-2219325</wp:posOffset>
                  </wp:positionH>
                  <wp:positionV relativeFrom="paragraph">
                    <wp:posOffset>198120</wp:posOffset>
                  </wp:positionV>
                  <wp:extent cx="2360930" cy="1476375"/>
                  <wp:effectExtent l="0" t="0" r="2476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76375"/>
                          </a:xfrm>
                          <a:prstGeom prst="rect">
                            <a:avLst/>
                          </a:prstGeom>
                          <a:solidFill>
                            <a:srgbClr val="FFFFFF"/>
                          </a:solidFill>
                          <a:ln w="9525">
                            <a:solidFill>
                              <a:srgbClr val="000000"/>
                            </a:solidFill>
                            <a:miter lim="800000"/>
                            <a:headEnd/>
                            <a:tailEnd/>
                          </a:ln>
                        </wps:spPr>
                        <wps:txbx>
                          <w:txbxContent>
                            <w:p w14:paraId="182E2776" w14:textId="2B4EB9D5" w:rsidR="001F389A" w:rsidRDefault="001F389A" w:rsidP="00656B4B">
                              <w:pPr>
                                <w:pStyle w:val="IntenseQuote"/>
                                <w:ind w:left="180" w:right="225"/>
                              </w:pPr>
                              <w:r w:rsidRPr="00BA373A">
                                <w:rPr>
                                  <w:b/>
                                  <w:bCs/>
                                </w:rPr>
                                <w:t xml:space="preserve">Quick </w:t>
                              </w:r>
                              <w:proofErr w:type="spellStart"/>
                              <w:r w:rsidRPr="00BA373A">
                                <w:rPr>
                                  <w:b/>
                                  <w:bCs/>
                                </w:rPr>
                                <w:t>t</w:t>
                              </w:r>
                              <w:del w:id="352" w:author="david goldhar" w:date="2018-08-02T21:42:00Z">
                                <w:r w:rsidRPr="00BA373A" w:rsidDel="00B25F4A">
                                  <w:rPr>
                                    <w:b/>
                                    <w:bCs/>
                                  </w:rPr>
                                  <w:delText>i</w:delText>
                                </w:r>
                              </w:del>
                              <w:r w:rsidRPr="00BA373A">
                                <w:rPr>
                                  <w:b/>
                                  <w:bCs/>
                                </w:rPr>
                                <w:t>p</w:t>
                              </w:r>
                              <w:proofErr w:type="spellEnd"/>
                              <w:r>
                                <w:t xml:space="preserve">: Save all your files in one folder (3D model, Video files &amp; the </w:t>
                              </w:r>
                              <w:proofErr w:type="spellStart"/>
                              <w:r>
                                <w:t>Madmapper</w:t>
                              </w:r>
                              <w:proofErr w:type="spellEnd"/>
                              <w:r>
                                <w:t xml:space="preserve"> project.</w:t>
                              </w:r>
                            </w:p>
                            <w:p w14:paraId="527B667E" w14:textId="3EF85DA5" w:rsidR="001F389A" w:rsidRDefault="001F389A" w:rsidP="00B15AD5">
                              <w:pPr>
                                <w:ind w:left="0"/>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A3E70AD" id="Text Box 2" o:spid="_x0000_s1031" type="#_x0000_t202" style="position:absolute;left:0;text-align:left;margin-left:-174.75pt;margin-top:15.6pt;width:185.9pt;height:116.25pt;z-index:2517401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">
                  <v:textbox>
                    <w:txbxContent>
                      <w:p w14:paraId="182E2776" w14:textId="2B4EB9D5" w:rsidR="001F389A" w:rsidRDefault="001F389A" w:rsidP="00656B4B">
                        <w:pPr>
                          <w:pStyle w:val="IntenseQuote"/>
                          <w:ind w:left="180" w:right="225"/>
                        </w:pPr>
                        <w:r w:rsidRPr="00BA373A">
                          <w:rPr>
                            <w:b/>
                            <w:bCs/>
                          </w:rPr>
                          <w:t xml:space="preserve">Quick </w:t>
                        </w:r>
                        <w:proofErr w:type="spellStart"/>
                        <w:r w:rsidRPr="00BA373A">
                          <w:rPr>
                            <w:b/>
                            <w:bCs/>
                          </w:rPr>
                          <w:t>t</w:t>
                        </w:r>
                        <w:del w:id="353" w:author="david goldhar" w:date="2018-08-02T21:42:00Z">
                          <w:r w:rsidRPr="00BA373A" w:rsidDel="00B25F4A">
                            <w:rPr>
                              <w:b/>
                              <w:bCs/>
                            </w:rPr>
                            <w:delText>i</w:delText>
                          </w:r>
                        </w:del>
                        <w:r w:rsidRPr="00BA373A">
                          <w:rPr>
                            <w:b/>
                            <w:bCs/>
                          </w:rPr>
                          <w:t>p</w:t>
                        </w:r>
                        <w:proofErr w:type="spellEnd"/>
                        <w:r>
                          <w:t xml:space="preserve">: Save all your files in one folder (3D model, Video files &amp; the </w:t>
                        </w:r>
                        <w:proofErr w:type="spellStart"/>
                        <w:r>
                          <w:t>Madmapper</w:t>
                        </w:r>
                        <w:proofErr w:type="spellEnd"/>
                        <w:r>
                          <w:t xml:space="preserve"> project.</w:t>
                        </w:r>
                      </w:p>
                      <w:p w14:paraId="527B667E" w14:textId="3EF85DA5" w:rsidR="001F389A" w:rsidRDefault="001F389A" w:rsidP="00B15AD5">
                        <w:pPr>
                          <w:ind w:left="0"/>
                        </w:pPr>
                      </w:p>
                    </w:txbxContent>
                  </v:textbox>
                  <w10:wrap type="square"/>
                </v:shape>
              </w:pict>
            </mc:Fallback>
          </mc:AlternateContent>
        </w:r>
      </w:del>
      <w:r w:rsidR="00842F65">
        <w:drawing>
          <wp:inline distT="0" distB="0" distL="0" distR="0" wp14:anchorId="49362C13" wp14:editId="4CC5CF07">
            <wp:extent cx="4552785" cy="274869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abit12.png"/>
                    <pic:cNvPicPr/>
                  </pic:nvPicPr>
                  <pic:blipFill>
                    <a:blip r:embed="rId29">
                      <a:extLst>
                        <a:ext uri="{28A0092B-C50C-407E-A947-70E740481C1C}">
                          <a14:useLocalDpi xmlns:a14="http://schemas.microsoft.com/office/drawing/2010/main" val="0"/>
                        </a:ext>
                      </a:extLst>
                    </a:blip>
                    <a:stretch>
                      <a:fillRect/>
                    </a:stretch>
                  </pic:blipFill>
                  <pic:spPr>
                    <a:xfrm>
                      <a:off x="0" y="0"/>
                      <a:ext cx="4599913" cy="2777148"/>
                    </a:xfrm>
                    <a:prstGeom prst="rect">
                      <a:avLst/>
                    </a:prstGeom>
                  </pic:spPr>
                </pic:pic>
              </a:graphicData>
            </a:graphic>
          </wp:inline>
        </w:drawing>
      </w:r>
    </w:p>
    <w:p w14:paraId="003A1709" w14:textId="77777777" w:rsidR="004C47D5" w:rsidRDefault="004C47D5">
      <w:pPr>
        <w:pStyle w:val="ProcStep"/>
        <w:rPr>
          <w:ins w:id="354" w:author="david goldhar" w:date="2018-08-02T08:53:00Z"/>
        </w:rPr>
        <w:pPrChange w:id="355" w:author="david goldhar" w:date="2018-08-05T15:14:00Z">
          <w:pPr>
            <w:pStyle w:val="BodyText"/>
          </w:pPr>
        </w:pPrChange>
      </w:pPr>
      <w:ins w:id="356" w:author="david goldhar" w:date="2018-08-02T08:52:00Z">
        <w:r>
          <w:lastRenderedPageBreak/>
          <w:t xml:space="preserve">Open the file in Photoshop, and </w:t>
        </w:r>
      </w:ins>
      <w:del w:id="357" w:author="david goldhar" w:date="2018-08-02T08:53:00Z">
        <w:r w:rsidR="00842F65" w:rsidDel="004C47D5">
          <w:delText xml:space="preserve">Next, </w:delText>
        </w:r>
      </w:del>
      <w:r w:rsidR="00842F65">
        <w:t>create a mask layer from the UV Map</w:t>
      </w:r>
      <w:ins w:id="358" w:author="david goldhar" w:date="2018-08-02T08:53:00Z">
        <w:r>
          <w:t xml:space="preserve">. </w:t>
        </w:r>
      </w:ins>
    </w:p>
    <w:p w14:paraId="2A050118" w14:textId="1B1B4531" w:rsidR="00842F65" w:rsidRDefault="004C47D5">
      <w:pPr>
        <w:pStyle w:val="ProcStep"/>
        <w:pPrChange w:id="359" w:author="david goldhar" w:date="2018-08-05T15:14:00Z">
          <w:pPr>
            <w:pStyle w:val="BodyText"/>
          </w:pPr>
        </w:pPrChange>
      </w:pPr>
      <w:ins w:id="360" w:author="david goldhar" w:date="2018-08-02T08:53:00Z">
        <w:r>
          <w:t>Ex</w:t>
        </w:r>
      </w:ins>
      <w:del w:id="361" w:author="david goldhar" w:date="2018-08-02T08:53:00Z">
        <w:r w:rsidR="00842F65" w:rsidDel="004C47D5">
          <w:delText xml:space="preserve"> </w:delText>
        </w:r>
      </w:del>
      <w:del w:id="362" w:author="david goldhar" w:date="2018-08-02T08:52:00Z">
        <w:r w:rsidR="00842F65" w:rsidDel="004C47D5">
          <w:delText xml:space="preserve">in Photoshop </w:delText>
        </w:r>
      </w:del>
      <w:del w:id="363" w:author="david goldhar" w:date="2018-08-02T08:53:00Z">
        <w:r w:rsidR="00842F65" w:rsidDel="004C47D5">
          <w:delText>and ex</w:delText>
        </w:r>
      </w:del>
      <w:r w:rsidR="00842F65">
        <w:t xml:space="preserve">port the image in a format that includes </w:t>
      </w:r>
      <w:ins w:id="364" w:author="david goldhar" w:date="2018-08-02T08:53:00Z">
        <w:r>
          <w:t xml:space="preserve">the </w:t>
        </w:r>
      </w:ins>
      <w:r w:rsidR="00842F65">
        <w:t xml:space="preserve">Transparency/Alpha channel (PNG, TIFF, etc.). </w:t>
      </w:r>
    </w:p>
    <w:p w14:paraId="1D07B470" w14:textId="1F9598F9" w:rsidR="00842F65" w:rsidRDefault="002E7588" w:rsidP="00842F65">
      <w:pPr>
        <w:ind w:left="0"/>
        <w:rPr>
          <w:sz w:val="24"/>
          <w:szCs w:val="24"/>
          <w:lang w:bidi="ar-SA"/>
        </w:rPr>
      </w:pPr>
      <w:r>
        <w:rPr>
          <w:noProof/>
          <w:sz w:val="24"/>
          <w:szCs w:val="24"/>
        </w:rPr>
        <w:drawing>
          <wp:inline distT="0" distB="0" distL="0" distR="0" wp14:anchorId="13EB6E13" wp14:editId="1E50FE97">
            <wp:extent cx="5501146" cy="3701519"/>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1146" cy="3701519"/>
                    </a:xfrm>
                    <a:prstGeom prst="rect">
                      <a:avLst/>
                    </a:prstGeom>
                  </pic:spPr>
                </pic:pic>
              </a:graphicData>
            </a:graphic>
          </wp:inline>
        </w:drawing>
      </w:r>
    </w:p>
    <w:p w14:paraId="2B55D122" w14:textId="73274738" w:rsidR="00842F65" w:rsidRDefault="00842F65" w:rsidP="002E7588">
      <w:pPr>
        <w:pStyle w:val="BodyText"/>
        <w:rPr>
          <w:b/>
          <w:bCs/>
          <w:sz w:val="30"/>
          <w:szCs w:val="30"/>
          <w:lang w:bidi="ar-SA"/>
        </w:rPr>
      </w:pPr>
      <w:r>
        <w:rPr>
          <w:lang w:bidi="ar-SA"/>
        </w:rPr>
        <w:t xml:space="preserve">The masked file is </w:t>
      </w:r>
      <w:ins w:id="365" w:author="david goldhar" w:date="2018-08-02T08:54:00Z">
        <w:r w:rsidR="004C47D5">
          <w:rPr>
            <w:lang w:bidi="ar-SA"/>
          </w:rPr>
          <w:t xml:space="preserve">used in the video editing project </w:t>
        </w:r>
      </w:ins>
      <w:del w:id="366" w:author="david goldhar" w:date="2018-08-02T08:54:00Z">
        <w:r w:rsidDel="004C47D5">
          <w:rPr>
            <w:lang w:bidi="ar-SA"/>
          </w:rPr>
          <w:delText xml:space="preserve">used </w:delText>
        </w:r>
      </w:del>
      <w:r>
        <w:rPr>
          <w:lang w:bidi="ar-SA"/>
        </w:rPr>
        <w:t xml:space="preserve">as </w:t>
      </w:r>
      <w:ins w:id="367" w:author="david goldhar" w:date="2018-08-02T08:54:00Z">
        <w:r w:rsidR="004C47D5">
          <w:rPr>
            <w:lang w:bidi="ar-SA"/>
          </w:rPr>
          <w:t xml:space="preserve">a </w:t>
        </w:r>
      </w:ins>
      <w:r>
        <w:rPr>
          <w:lang w:bidi="ar-SA"/>
        </w:rPr>
        <w:t>transparent layer as top layer</w:t>
      </w:r>
      <w:del w:id="368" w:author="david goldhar" w:date="2018-08-02T08:53:00Z">
        <w:r w:rsidDel="004C47D5">
          <w:rPr>
            <w:lang w:bidi="ar-SA"/>
          </w:rPr>
          <w:delText>,</w:delText>
        </w:r>
      </w:del>
      <w:del w:id="369" w:author="david goldhar" w:date="2018-08-02T08:54:00Z">
        <w:r w:rsidDel="004C47D5">
          <w:rPr>
            <w:lang w:bidi="ar-SA"/>
          </w:rPr>
          <w:delText xml:space="preserve"> in the video editing project</w:delText>
        </w:r>
      </w:del>
      <w:r>
        <w:rPr>
          <w:lang w:bidi="ar-SA"/>
        </w:rPr>
        <w:t>. It acts as a mask for positioning your video content to the different parts of your 3D model. When you are finished positioning the map and editing your video texture, export the video file. For best results</w:t>
      </w:r>
      <w:ins w:id="370" w:author="david goldhar" w:date="2018-08-02T08:55:00Z">
        <w:r w:rsidR="004C47D5">
          <w:rPr>
            <w:lang w:bidi="ar-SA"/>
          </w:rPr>
          <w:t>,</w:t>
        </w:r>
      </w:ins>
      <w:r>
        <w:rPr>
          <w:lang w:bidi="ar-SA"/>
        </w:rPr>
        <w:t xml:space="preserve"> use uncompressed AVI or MOV formats. These </w:t>
      </w:r>
      <w:ins w:id="371" w:author="david goldhar" w:date="2018-08-02T08:54:00Z">
        <w:r w:rsidR="004C47D5">
          <w:rPr>
            <w:lang w:bidi="ar-SA"/>
          </w:rPr>
          <w:t>v</w:t>
        </w:r>
      </w:ins>
      <w:del w:id="372" w:author="david goldhar" w:date="2018-08-02T08:54:00Z">
        <w:r w:rsidDel="004C47D5">
          <w:rPr>
            <w:lang w:bidi="ar-SA"/>
          </w:rPr>
          <w:delText>V</w:delText>
        </w:r>
      </w:del>
      <w:r>
        <w:rPr>
          <w:lang w:bidi="ar-SA"/>
        </w:rPr>
        <w:t xml:space="preserve">ideo </w:t>
      </w:r>
      <w:ins w:id="373" w:author="david goldhar" w:date="2018-08-02T08:54:00Z">
        <w:r w:rsidR="004C47D5">
          <w:rPr>
            <w:lang w:bidi="ar-SA"/>
          </w:rPr>
          <w:t>f</w:t>
        </w:r>
      </w:ins>
      <w:del w:id="374" w:author="david goldhar" w:date="2018-08-02T08:54:00Z">
        <w:r w:rsidDel="004C47D5">
          <w:rPr>
            <w:lang w:bidi="ar-SA"/>
          </w:rPr>
          <w:delText>F</w:delText>
        </w:r>
      </w:del>
      <w:r>
        <w:rPr>
          <w:lang w:bidi="ar-SA"/>
        </w:rPr>
        <w:t xml:space="preserve">ormats create large files but play at optimal performance, since there is little </w:t>
      </w:r>
      <w:del w:id="375" w:author="david goldhar" w:date="2018-08-02T08:54:00Z">
        <w:r w:rsidDel="004C47D5">
          <w:rPr>
            <w:lang w:bidi="ar-SA"/>
          </w:rPr>
          <w:delText xml:space="preserve">to </w:delText>
        </w:r>
      </w:del>
      <w:ins w:id="376" w:author="david goldhar" w:date="2018-08-02T08:54:00Z">
        <w:r w:rsidR="004C47D5">
          <w:rPr>
            <w:lang w:bidi="ar-SA"/>
          </w:rPr>
          <w:t xml:space="preserve">or </w:t>
        </w:r>
      </w:ins>
      <w:r>
        <w:rPr>
          <w:lang w:bidi="ar-SA"/>
        </w:rPr>
        <w:t>no decoding required.</w:t>
      </w:r>
    </w:p>
    <w:p w14:paraId="1644CEA2" w14:textId="4524E388" w:rsidR="00842F65" w:rsidRPr="00936AE7" w:rsidRDefault="00842F65" w:rsidP="0084639B">
      <w:pPr>
        <w:pStyle w:val="ProcedureMajorStep"/>
      </w:pPr>
      <w:bookmarkStart w:id="377" w:name="_Toc521220436"/>
      <w:bookmarkStart w:id="378" w:name="_Toc521221266"/>
      <w:r w:rsidRPr="00936AE7">
        <w:rPr>
          <w:color w:val="FF6699"/>
        </w:rPr>
        <w:t xml:space="preserve">Step 3: </w:t>
      </w:r>
      <w:r w:rsidR="00B15AD5">
        <w:t>Ed</w:t>
      </w:r>
      <w:r w:rsidRPr="00936AE7">
        <w:t>it the video</w:t>
      </w:r>
      <w:bookmarkEnd w:id="377"/>
      <w:bookmarkEnd w:id="378"/>
      <w:r w:rsidRPr="00936AE7">
        <w:t xml:space="preserve"> </w:t>
      </w:r>
    </w:p>
    <w:p w14:paraId="68B7E90D" w14:textId="060094CE" w:rsidR="00842F65" w:rsidRPr="00CF66BF" w:rsidRDefault="00842F65" w:rsidP="00842F65">
      <w:pPr>
        <w:pStyle w:val="BodyText"/>
        <w:rPr>
          <w:rtl/>
        </w:rPr>
      </w:pPr>
      <w:r w:rsidRPr="00CF66BF">
        <w:rPr>
          <w:lang w:bidi="ar-SA"/>
        </w:rPr>
        <w:t xml:space="preserve">In After Effects, we </w:t>
      </w:r>
      <w:del w:id="379" w:author="david goldhar" w:date="2018-08-02T09:07:00Z">
        <w:r w:rsidRPr="00CF66BF" w:rsidDel="002A6913">
          <w:rPr>
            <w:lang w:bidi="ar-SA"/>
          </w:rPr>
          <w:delText xml:space="preserve">now need to </w:delText>
        </w:r>
      </w:del>
      <w:ins w:id="380" w:author="david goldhar" w:date="2018-08-02T09:07:00Z">
        <w:r w:rsidR="002A6913">
          <w:rPr>
            <w:lang w:bidi="ar-SA"/>
          </w:rPr>
          <w:t xml:space="preserve">will </w:t>
        </w:r>
      </w:ins>
      <w:r w:rsidRPr="00CF66BF">
        <w:rPr>
          <w:lang w:bidi="ar-SA"/>
        </w:rPr>
        <w:t xml:space="preserve">edit </w:t>
      </w:r>
      <w:del w:id="381" w:author="david goldhar" w:date="2018-08-02T09:07:00Z">
        <w:r w:rsidRPr="00CF66BF" w:rsidDel="002A6913">
          <w:rPr>
            <w:lang w:bidi="ar-SA"/>
          </w:rPr>
          <w:delText xml:space="preserve">our </w:delText>
        </w:r>
      </w:del>
      <w:ins w:id="382" w:author="david goldhar" w:date="2018-08-02T09:07:00Z">
        <w:r w:rsidR="002A6913">
          <w:rPr>
            <w:lang w:bidi="ar-SA"/>
          </w:rPr>
          <w:t xml:space="preserve">the </w:t>
        </w:r>
      </w:ins>
      <w:r w:rsidRPr="00CF66BF">
        <w:rPr>
          <w:lang w:bidi="ar-SA"/>
        </w:rPr>
        <w:t>video to</w:t>
      </w:r>
      <w:r>
        <w:rPr>
          <w:lang w:bidi="ar-SA"/>
        </w:rPr>
        <w:t xml:space="preserve"> fit</w:t>
      </w:r>
      <w:r w:rsidRPr="00CF66BF">
        <w:rPr>
          <w:lang w:bidi="ar-SA"/>
        </w:rPr>
        <w:t xml:space="preserve"> </w:t>
      </w:r>
      <w:ins w:id="383" w:author="david goldhar" w:date="2018-08-02T09:07:00Z">
        <w:r w:rsidR="00BF084A">
          <w:rPr>
            <w:lang w:bidi="ar-SA"/>
          </w:rPr>
          <w:t xml:space="preserve">and </w:t>
        </w:r>
      </w:ins>
      <w:del w:id="384" w:author="david goldhar" w:date="2018-08-02T09:07:00Z">
        <w:r w:rsidDel="00BF084A">
          <w:rPr>
            <w:lang w:bidi="ar-SA"/>
          </w:rPr>
          <w:delText xml:space="preserve">&amp; </w:delText>
        </w:r>
      </w:del>
      <w:r>
        <w:rPr>
          <w:lang w:bidi="ar-SA"/>
        </w:rPr>
        <w:t>r</w:t>
      </w:r>
      <w:r w:rsidRPr="001D178E">
        <w:rPr>
          <w:lang w:bidi="ar-SA"/>
        </w:rPr>
        <w:t>ely on</w:t>
      </w:r>
      <w:del w:id="385" w:author="david goldhar" w:date="2018-08-02T09:07:00Z">
        <w:r w:rsidDel="00BF084A">
          <w:rPr>
            <w:lang w:bidi="ar-SA"/>
          </w:rPr>
          <w:delText>,</w:delText>
        </w:r>
      </w:del>
      <w:r w:rsidRPr="00CF66BF">
        <w:t xml:space="preserve"> the transparent texture we exported from Photoshop</w:t>
      </w:r>
      <w:ins w:id="386" w:author="david goldhar" w:date="2018-08-02T09:07:00Z">
        <w:r w:rsidR="00BF084A">
          <w:t>.</w:t>
        </w:r>
      </w:ins>
    </w:p>
    <w:p w14:paraId="72748D82" w14:textId="68CC3BD1" w:rsidR="00842F65" w:rsidRDefault="00842F65" w:rsidP="00842F65">
      <w:pPr>
        <w:pStyle w:val="BodyText"/>
      </w:pPr>
      <w:r w:rsidRPr="00C337FC">
        <w:rPr>
          <w:lang w:bidi="ar-SA"/>
        </w:rPr>
        <w:t>This is done by importing the PNG/TIEF file</w:t>
      </w:r>
      <w:ins w:id="387" w:author="david goldhar" w:date="2018-08-02T09:07:00Z">
        <w:r w:rsidR="00BF084A">
          <w:rPr>
            <w:lang w:bidi="ar-SA"/>
          </w:rPr>
          <w:t xml:space="preserve">, and then </w:t>
        </w:r>
      </w:ins>
      <w:del w:id="388" w:author="david goldhar" w:date="2018-08-02T09:07:00Z">
        <w:r w:rsidRPr="00C337FC" w:rsidDel="00BF084A">
          <w:rPr>
            <w:lang w:bidi="ar-SA"/>
          </w:rPr>
          <w:delText xml:space="preserve"> &amp; </w:delText>
        </w:r>
        <w:r w:rsidDel="00BF084A">
          <w:rPr>
            <w:lang w:bidi="ar-SA"/>
          </w:rPr>
          <w:delText xml:space="preserve">after that, </w:delText>
        </w:r>
      </w:del>
      <w:r w:rsidRPr="00C337FC">
        <w:rPr>
          <w:lang w:bidi="ar-SA"/>
        </w:rPr>
        <w:t>adding the videos below it</w:t>
      </w:r>
      <w:ins w:id="389" w:author="david goldhar" w:date="2018-08-02T09:08:00Z">
        <w:r w:rsidR="00BF084A">
          <w:rPr>
            <w:lang w:bidi="ar-SA"/>
          </w:rPr>
          <w:t xml:space="preserve">. In this way, </w:t>
        </w:r>
      </w:ins>
      <w:ins w:id="390" w:author="david goldhar" w:date="2018-08-05T17:07:00Z">
        <w:r w:rsidR="003452B9">
          <w:rPr>
            <w:lang w:bidi="ar-SA"/>
          </w:rPr>
          <w:t>we</w:t>
        </w:r>
      </w:ins>
      <w:ins w:id="391" w:author="david goldhar" w:date="2018-08-05T17:08:00Z">
        <w:r w:rsidR="003452B9">
          <w:rPr>
            <w:lang w:bidi="ar-SA"/>
          </w:rPr>
          <w:t xml:space="preserve"> </w:t>
        </w:r>
      </w:ins>
      <w:del w:id="392" w:author="david goldhar" w:date="2018-08-02T09:08:00Z">
        <w:r w:rsidRPr="00C337FC" w:rsidDel="00BF084A">
          <w:rPr>
            <w:lang w:bidi="ar-SA"/>
          </w:rPr>
          <w:delText xml:space="preserve">, in this we </w:delText>
        </w:r>
      </w:del>
      <w:r w:rsidRPr="00C337FC">
        <w:rPr>
          <w:lang w:bidi="ar-SA"/>
        </w:rPr>
        <w:t xml:space="preserve">will have </w:t>
      </w:r>
      <w:ins w:id="393" w:author="david goldhar" w:date="2018-08-02T09:08:00Z">
        <w:r w:rsidR="00BF084A">
          <w:rPr>
            <w:lang w:bidi="ar-SA"/>
          </w:rPr>
          <w:t xml:space="preserve">a </w:t>
        </w:r>
      </w:ins>
      <w:r w:rsidRPr="00C337FC">
        <w:rPr>
          <w:lang w:bidi="ar-SA"/>
        </w:rPr>
        <w:t>perfect</w:t>
      </w:r>
      <w:r w:rsidRPr="00C337FC">
        <w:t xml:space="preserve"> </w:t>
      </w:r>
      <w:r>
        <w:t>c</w:t>
      </w:r>
      <w:r w:rsidRPr="00C337FC">
        <w:rPr>
          <w:lang w:bidi="ar-SA"/>
        </w:rPr>
        <w:t>orrelation</w:t>
      </w:r>
      <w:r>
        <w:rPr>
          <w:rFonts w:hint="cs"/>
          <w:rtl/>
        </w:rPr>
        <w:t xml:space="preserve"> </w:t>
      </w:r>
      <w:r w:rsidRPr="00C337FC">
        <w:t>between</w:t>
      </w:r>
      <w:r>
        <w:t xml:space="preserve"> the video and the UV texture map.</w:t>
      </w:r>
    </w:p>
    <w:p w14:paraId="7C65A2BE" w14:textId="77777777" w:rsidR="00842F65" w:rsidRDefault="00842F65" w:rsidP="006969EE">
      <w:pPr>
        <w:pStyle w:val="figure"/>
        <w:rPr>
          <w:lang w:bidi="ar-SA"/>
        </w:rPr>
      </w:pPr>
      <w:r>
        <w:lastRenderedPageBreak/>
        <w:drawing>
          <wp:inline distT="0" distB="0" distL="0" distR="0" wp14:anchorId="47953282" wp14:editId="34307426">
            <wp:extent cx="4529470" cy="2810594"/>
            <wp:effectExtent l="0" t="0" r="444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0344" cy="2817341"/>
                    </a:xfrm>
                    <a:prstGeom prst="rect">
                      <a:avLst/>
                    </a:prstGeom>
                  </pic:spPr>
                </pic:pic>
              </a:graphicData>
            </a:graphic>
          </wp:inline>
        </w:drawing>
      </w:r>
      <w:r>
        <w:t xml:space="preserve"> </w:t>
      </w:r>
    </w:p>
    <w:p w14:paraId="6221503A" w14:textId="3FB21BCB" w:rsidR="00842F65" w:rsidRDefault="00842F65" w:rsidP="0084639B">
      <w:pPr>
        <w:pStyle w:val="ProcedureMajorStep"/>
        <w:rPr>
          <w:i/>
          <w:iCs/>
        </w:rPr>
      </w:pPr>
      <w:bookmarkStart w:id="394" w:name="_Toc521220437"/>
      <w:bookmarkStart w:id="395" w:name="_Toc521221267"/>
      <w:r w:rsidRPr="00936AE7">
        <w:rPr>
          <w:color w:val="FF6699"/>
        </w:rPr>
        <w:t xml:space="preserve">Step 4: </w:t>
      </w:r>
      <w:r w:rsidRPr="00936AE7">
        <w:t xml:space="preserve">Import 3D models </w:t>
      </w:r>
      <w:ins w:id="396" w:author="david goldhar" w:date="2018-08-02T09:08:00Z">
        <w:r w:rsidR="00BF084A">
          <w:t>and</w:t>
        </w:r>
      </w:ins>
      <w:del w:id="397" w:author="david goldhar" w:date="2018-08-02T09:08:00Z">
        <w:r w:rsidRPr="00936AE7" w:rsidDel="00BF084A">
          <w:delText>&amp;</w:delText>
        </w:r>
      </w:del>
      <w:r w:rsidRPr="00936AE7">
        <w:t xml:space="preserve"> video texture into </w:t>
      </w:r>
      <w:proofErr w:type="spellStart"/>
      <w:r w:rsidRPr="00936AE7">
        <w:rPr>
          <w:i/>
          <w:iCs/>
        </w:rPr>
        <w:t>Madmapper</w:t>
      </w:r>
      <w:bookmarkEnd w:id="394"/>
      <w:bookmarkEnd w:id="395"/>
      <w:proofErr w:type="spellEnd"/>
    </w:p>
    <w:p w14:paraId="3AE2FB2D" w14:textId="3C364AAD" w:rsidR="002E7588" w:rsidRPr="00936AE7" w:rsidRDefault="002E7588" w:rsidP="002E7588">
      <w:pPr>
        <w:pStyle w:val="figure"/>
        <w:rPr>
          <w:lang w:bidi="ar-SA"/>
        </w:rPr>
      </w:pPr>
      <w:r w:rsidRPr="00936AE7">
        <w:drawing>
          <wp:inline distT="0" distB="0" distL="0" distR="0" wp14:anchorId="09DBAD30" wp14:editId="76141EF4">
            <wp:extent cx="4589253" cy="2581426"/>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48336" cy="2614660"/>
                    </a:xfrm>
                    <a:prstGeom prst="rect">
                      <a:avLst/>
                    </a:prstGeom>
                  </pic:spPr>
                </pic:pic>
              </a:graphicData>
            </a:graphic>
          </wp:inline>
        </w:drawing>
      </w:r>
    </w:p>
    <w:p w14:paraId="330FAEFE" w14:textId="54C46094" w:rsidR="00842F65" w:rsidRPr="00FA19F0" w:rsidRDefault="00842F65">
      <w:pPr>
        <w:pStyle w:val="ProcStep"/>
        <w:numPr>
          <w:ilvl w:val="0"/>
          <w:numId w:val="29"/>
        </w:numPr>
        <w:pPrChange w:id="398" w:author="david goldhar" w:date="2018-08-05T15:14:00Z">
          <w:pPr>
            <w:pStyle w:val="ProcStep"/>
          </w:pPr>
        </w:pPrChange>
      </w:pPr>
      <w:del w:id="399" w:author="david goldhar" w:date="2018-08-02T09:08:00Z">
        <w:r w:rsidRPr="00FA19F0" w:rsidDel="00BF084A">
          <w:delText xml:space="preserve">First </w:delText>
        </w:r>
      </w:del>
      <w:ins w:id="400" w:author="david goldhar" w:date="2018-08-05T17:08:00Z">
        <w:r w:rsidR="003452B9">
          <w:t xml:space="preserve">Start </w:t>
        </w:r>
      </w:ins>
      <w:del w:id="401" w:author="david goldhar" w:date="2018-08-02T09:08:00Z">
        <w:r w:rsidRPr="00FA19F0" w:rsidDel="00BF084A">
          <w:delText>l</w:delText>
        </w:r>
      </w:del>
      <w:del w:id="402" w:author="david goldhar" w:date="2018-08-05T17:08:00Z">
        <w:r w:rsidRPr="00FA19F0" w:rsidDel="003452B9">
          <w:delText xml:space="preserve">aunch </w:delText>
        </w:r>
      </w:del>
      <w:proofErr w:type="spellStart"/>
      <w:r w:rsidRPr="00FA19F0">
        <w:t>Madmapper</w:t>
      </w:r>
      <w:proofErr w:type="spellEnd"/>
      <w:del w:id="403" w:author="david goldhar" w:date="2018-08-05T17:08:00Z">
        <w:r w:rsidRPr="00FA19F0" w:rsidDel="003452B9">
          <w:delText xml:space="preserve"> software</w:delText>
        </w:r>
      </w:del>
      <w:r w:rsidRPr="00FA19F0">
        <w:t>.</w:t>
      </w:r>
    </w:p>
    <w:p w14:paraId="7BB90BA7" w14:textId="5464CF4A" w:rsidR="00842F65" w:rsidDel="00BF084A" w:rsidRDefault="00842F65">
      <w:pPr>
        <w:pStyle w:val="ProcStep"/>
        <w:rPr>
          <w:del w:id="404" w:author="david goldhar" w:date="2018-08-02T09:09:00Z"/>
        </w:rPr>
      </w:pPr>
      <w:r>
        <w:t>C</w:t>
      </w:r>
      <w:r w:rsidRPr="00FA19F0">
        <w:t xml:space="preserve">lick on the </w:t>
      </w:r>
      <w:del w:id="405" w:author="david goldhar" w:date="2018-08-02T09:09:00Z">
        <w:r w:rsidRPr="00766271" w:rsidDel="00BF084A">
          <w:rPr>
            <w:b/>
            <w:bCs/>
          </w:rPr>
          <w:delText>f</w:delText>
        </w:r>
      </w:del>
      <w:del w:id="406" w:author="david goldhar" w:date="2018-08-02T21:57:00Z">
        <w:r w:rsidRPr="00766271" w:rsidDel="00867F50">
          <w:rPr>
            <w:b/>
            <w:bCs/>
          </w:rPr>
          <w:delText>i</w:delText>
        </w:r>
      </w:del>
      <w:ins w:id="407" w:author="david goldhar" w:date="2018-08-02T21:57:00Z">
        <w:r w:rsidR="00867F50">
          <w:rPr>
            <w:b/>
            <w:bCs/>
          </w:rPr>
          <w:t>Fi</w:t>
        </w:r>
      </w:ins>
      <w:r w:rsidRPr="00766271">
        <w:rPr>
          <w:b/>
          <w:bCs/>
        </w:rPr>
        <w:t>le</w:t>
      </w:r>
      <w:ins w:id="408" w:author="david goldhar" w:date="2018-08-02T09:09:00Z">
        <w:r w:rsidR="00BF084A">
          <w:t xml:space="preserve">, and </w:t>
        </w:r>
      </w:ins>
      <w:del w:id="409" w:author="david goldhar" w:date="2018-08-02T09:09:00Z">
        <w:r w:rsidDel="00BF084A">
          <w:delText xml:space="preserve"> </w:delText>
        </w:r>
        <w:r w:rsidRPr="00FA19F0" w:rsidDel="00BF084A">
          <w:delText>dropdown</w:delText>
        </w:r>
        <w:r w:rsidDel="00BF084A">
          <w:delText xml:space="preserve"> in the </w:delText>
        </w:r>
        <w:r w:rsidRPr="00FA19F0" w:rsidDel="00BF084A">
          <w:delText>top left side of the screen</w:delText>
        </w:r>
        <w:r w:rsidDel="00BF084A">
          <w:delText>.</w:delText>
        </w:r>
      </w:del>
    </w:p>
    <w:p w14:paraId="05010D84" w14:textId="23ADC7B9" w:rsidR="00842F65" w:rsidRPr="00FA19F0" w:rsidDel="00BF084A" w:rsidRDefault="00842F65">
      <w:pPr>
        <w:pStyle w:val="ProcStep"/>
        <w:rPr>
          <w:del w:id="410" w:author="david goldhar" w:date="2018-08-02T09:09:00Z"/>
        </w:rPr>
      </w:pPr>
      <w:del w:id="411" w:author="david goldhar" w:date="2018-08-02T09:09:00Z">
        <w:r w:rsidDel="00BF084A">
          <w:delText xml:space="preserve">Click on </w:delText>
        </w:r>
      </w:del>
      <w:ins w:id="412" w:author="david goldhar" w:date="2018-08-02T09:10:00Z">
        <w:r w:rsidR="00BF084A">
          <w:t xml:space="preserve">open </w:t>
        </w:r>
      </w:ins>
      <w:del w:id="413" w:author="david goldhar" w:date="2018-08-02T09:09:00Z">
        <w:r w:rsidRPr="00766271" w:rsidDel="00BF084A">
          <w:delText>I</w:delText>
        </w:r>
      </w:del>
      <w:del w:id="414" w:author="david goldhar" w:date="2018-08-02T09:10:00Z">
        <w:r w:rsidRPr="00766271" w:rsidDel="00BF084A">
          <w:delText xml:space="preserve">mport </w:delText>
        </w:r>
      </w:del>
      <w:ins w:id="415" w:author="david goldhar" w:date="2018-08-02T09:09:00Z">
        <w:r w:rsidR="00BF084A">
          <w:t xml:space="preserve">the </w:t>
        </w:r>
      </w:ins>
      <w:del w:id="416" w:author="david goldhar" w:date="2018-08-02T09:09:00Z">
        <w:r w:rsidRPr="00766271" w:rsidDel="00BF084A">
          <w:delText>3D Object</w:delText>
        </w:r>
        <w:r w:rsidDel="00BF084A">
          <w:delText>.</w:delText>
        </w:r>
        <w:r w:rsidRPr="00FA19F0" w:rsidDel="00BF084A">
          <w:delText xml:space="preserve"> </w:delText>
        </w:r>
      </w:del>
    </w:p>
    <w:p w14:paraId="14704092" w14:textId="7E645E74" w:rsidR="00842F65" w:rsidDel="00BF084A" w:rsidRDefault="00842F65">
      <w:pPr>
        <w:pStyle w:val="ProcStep"/>
        <w:rPr>
          <w:del w:id="417" w:author="david goldhar" w:date="2018-08-02T09:10:00Z"/>
        </w:rPr>
      </w:pPr>
      <w:del w:id="418" w:author="david goldhar" w:date="2018-08-02T09:09:00Z">
        <w:r w:rsidDel="00BF084A">
          <w:delText>Select</w:delText>
        </w:r>
        <w:r w:rsidRPr="00FA19F0" w:rsidDel="00BF084A">
          <w:delText xml:space="preserve"> </w:delText>
        </w:r>
      </w:del>
      <w:del w:id="419" w:author="david goldhar" w:date="2018-08-02T09:10:00Z">
        <w:r w:rsidDel="00BF084A">
          <w:delText>your</w:delText>
        </w:r>
        <w:r w:rsidRPr="00FA19F0" w:rsidDel="00BF084A">
          <w:delText xml:space="preserve"> </w:delText>
        </w:r>
      </w:del>
      <w:r w:rsidRPr="00FA19F0">
        <w:t>OBJ file</w:t>
      </w:r>
      <w:del w:id="420" w:author="david goldhar" w:date="2018-08-02T09:09:00Z">
        <w:r w:rsidDel="00BF084A">
          <w:delText xml:space="preserve">. </w:delText>
        </w:r>
      </w:del>
      <w:ins w:id="421" w:author="david goldhar" w:date="2018-08-02T09:09:00Z">
        <w:r w:rsidR="00BF084A">
          <w:t xml:space="preserve"> </w:t>
        </w:r>
      </w:ins>
      <w:r>
        <w:t>(</w:t>
      </w:r>
      <w:ins w:id="422" w:author="david goldhar" w:date="2018-08-02T09:09:00Z">
        <w:r w:rsidR="00BF084A">
          <w:t>t</w:t>
        </w:r>
      </w:ins>
      <w:del w:id="423" w:author="david goldhar" w:date="2018-08-02T09:09:00Z">
        <w:r w:rsidDel="00BF084A">
          <w:delText>T</w:delText>
        </w:r>
      </w:del>
      <w:r>
        <w:t xml:space="preserve">he </w:t>
      </w:r>
      <w:del w:id="424" w:author="david goldhar" w:date="2018-08-02T09:09:00Z">
        <w:r w:rsidDel="00BF084A">
          <w:delText xml:space="preserve">same </w:delText>
        </w:r>
      </w:del>
      <w:r>
        <w:t xml:space="preserve">low polygon </w:t>
      </w:r>
      <w:r w:rsidRPr="008204F3">
        <w:t>version</w:t>
      </w:r>
      <w:r>
        <w:t xml:space="preserve"> we used for </w:t>
      </w:r>
      <w:ins w:id="425" w:author="david goldhar" w:date="2018-08-02T09:09:00Z">
        <w:r w:rsidR="00BF084A">
          <w:t xml:space="preserve">the </w:t>
        </w:r>
      </w:ins>
      <w:r>
        <w:t>UV map)</w:t>
      </w:r>
      <w:ins w:id="426" w:author="david goldhar" w:date="2018-08-02T09:09:00Z">
        <w:r w:rsidR="00BF084A">
          <w:t>.</w:t>
        </w:r>
      </w:ins>
      <w:ins w:id="427" w:author="david goldhar" w:date="2018-08-02T09:10:00Z">
        <w:r w:rsidR="00BF084A">
          <w:br/>
        </w:r>
      </w:ins>
      <w:del w:id="428" w:author="david goldhar" w:date="2018-08-02T09:09:00Z">
        <w:r w:rsidDel="00BF084A">
          <w:delText xml:space="preserve"> </w:delText>
        </w:r>
      </w:del>
    </w:p>
    <w:p w14:paraId="3169DCAF" w14:textId="3FD1B4B2" w:rsidR="00842F65" w:rsidDel="00BF084A" w:rsidRDefault="00842F65">
      <w:pPr>
        <w:pStyle w:val="ProcStep"/>
        <w:rPr>
          <w:del w:id="429" w:author="david goldhar" w:date="2018-08-02T09:10:00Z"/>
        </w:rPr>
      </w:pPr>
      <w:del w:id="430" w:author="david goldhar" w:date="2018-08-02T09:10:00Z">
        <w:r w:rsidDel="00BF084A">
          <w:delText xml:space="preserve">Click </w:delText>
        </w:r>
        <w:r w:rsidRPr="00766271" w:rsidDel="00BF084A">
          <w:delText>open</w:delText>
        </w:r>
        <w:r w:rsidDel="00BF084A">
          <w:delText>.</w:delText>
        </w:r>
      </w:del>
    </w:p>
    <w:p w14:paraId="09251214" w14:textId="34F46D23" w:rsidR="00A01D71" w:rsidRDefault="00842F65">
      <w:pPr>
        <w:pStyle w:val="ProcStep"/>
        <w:pPrChange w:id="431" w:author="david goldhar" w:date="2018-08-05T15:14:00Z">
          <w:pPr>
            <w:pStyle w:val="BodyText"/>
          </w:pPr>
        </w:pPrChange>
      </w:pPr>
      <w:del w:id="432" w:author="david goldhar" w:date="2018-08-02T09:10:00Z">
        <w:r w:rsidDel="00BF084A">
          <w:delText xml:space="preserve"> </w:delText>
        </w:r>
      </w:del>
      <w:r>
        <w:t xml:space="preserve">The initial screen </w:t>
      </w:r>
      <w:del w:id="433" w:author="david goldhar" w:date="2018-08-02T09:10:00Z">
        <w:r w:rsidDel="00BF084A">
          <w:delText xml:space="preserve">right after importing the Obj file, </w:delText>
        </w:r>
      </w:del>
      <w:r w:rsidRPr="008204F3">
        <w:t>should look like</w:t>
      </w:r>
      <w:r>
        <w:rPr>
          <w:rFonts w:hint="cs"/>
          <w:rtl/>
        </w:rPr>
        <w:t xml:space="preserve"> </w:t>
      </w:r>
      <w:r>
        <w:t>this:</w:t>
      </w:r>
    </w:p>
    <w:p w14:paraId="5A48F298" w14:textId="54209272" w:rsidR="00842F65" w:rsidRDefault="00A01D71" w:rsidP="00A01D71">
      <w:pPr>
        <w:pStyle w:val="figure"/>
        <w:rPr>
          <w:sz w:val="24"/>
          <w:szCs w:val="24"/>
          <w:lang w:bidi="ar-SA"/>
        </w:rPr>
      </w:pPr>
      <w:r>
        <w:lastRenderedPageBreak/>
        <w:drawing>
          <wp:inline distT="0" distB="0" distL="0" distR="0" wp14:anchorId="009EF00B" wp14:editId="27FEDFCC">
            <wp:extent cx="4177030" cy="23495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7030" cy="2349579"/>
                    </a:xfrm>
                    <a:prstGeom prst="rect">
                      <a:avLst/>
                    </a:prstGeom>
                  </pic:spPr>
                </pic:pic>
              </a:graphicData>
            </a:graphic>
          </wp:inline>
        </w:drawing>
      </w:r>
    </w:p>
    <w:p w14:paraId="6BDFF8DA" w14:textId="5BCCD38A" w:rsidR="00842F65" w:rsidDel="00BF084A" w:rsidRDefault="00842F65">
      <w:pPr>
        <w:pStyle w:val="ProcStep"/>
        <w:rPr>
          <w:del w:id="434" w:author="david goldhar" w:date="2018-08-02T09:12:00Z"/>
        </w:rPr>
      </w:pPr>
      <w:r w:rsidRPr="008D32AB">
        <w:t xml:space="preserve">Click </w:t>
      </w:r>
      <w:del w:id="435" w:author="david goldhar" w:date="2018-08-02T09:11:00Z">
        <w:r w:rsidRPr="008D32AB" w:rsidDel="00BF084A">
          <w:delText xml:space="preserve">the </w:delText>
        </w:r>
      </w:del>
      <w:del w:id="436" w:author="david goldhar" w:date="2018-08-02T21:58:00Z">
        <w:r w:rsidRPr="00BF084A" w:rsidDel="00867F50">
          <w:rPr>
            <w:b/>
            <w:bCs/>
          </w:rPr>
          <w:delText>f</w:delText>
        </w:r>
      </w:del>
      <w:ins w:id="437" w:author="david goldhar" w:date="2018-08-02T21:57:00Z">
        <w:r w:rsidR="00867F50">
          <w:rPr>
            <w:b/>
            <w:bCs/>
          </w:rPr>
          <w:t>F</w:t>
        </w:r>
      </w:ins>
      <w:r w:rsidRPr="00BF084A">
        <w:rPr>
          <w:b/>
          <w:bCs/>
        </w:rPr>
        <w:t>ile</w:t>
      </w:r>
      <w:del w:id="438" w:author="david goldhar" w:date="2018-08-02T09:11:00Z">
        <w:r w:rsidRPr="008D32AB" w:rsidDel="00BF084A">
          <w:delText xml:space="preserve"> dropdown again </w:delText>
        </w:r>
        <w:r w:rsidDel="00BF084A">
          <w:delText>but</w:delText>
        </w:r>
        <w:r w:rsidRPr="008D32AB" w:rsidDel="00BF084A">
          <w:delText xml:space="preserve"> this time click </w:delText>
        </w:r>
      </w:del>
      <w:r w:rsidRPr="008D32AB">
        <w:t>&gt;</w:t>
      </w:r>
      <w:del w:id="439" w:author="david goldhar" w:date="2018-08-02T09:11:00Z">
        <w:r w:rsidRPr="008D32AB" w:rsidDel="00BF084A">
          <w:delText xml:space="preserve"> </w:delText>
        </w:r>
      </w:del>
      <w:del w:id="440" w:author="david goldhar" w:date="2018-08-02T21:58:00Z">
        <w:r w:rsidRPr="00BF084A" w:rsidDel="00867F50">
          <w:rPr>
            <w:b/>
            <w:bCs/>
          </w:rPr>
          <w:delText>i</w:delText>
        </w:r>
      </w:del>
      <w:ins w:id="441" w:author="david goldhar" w:date="2018-08-02T21:58:00Z">
        <w:r w:rsidR="00867F50">
          <w:rPr>
            <w:b/>
            <w:bCs/>
          </w:rPr>
          <w:t>I</w:t>
        </w:r>
      </w:ins>
      <w:r w:rsidRPr="00BF084A">
        <w:rPr>
          <w:b/>
          <w:bCs/>
        </w:rPr>
        <w:t>mport media</w:t>
      </w:r>
      <w:ins w:id="442" w:author="david goldhar" w:date="2018-08-02T09:12:00Z">
        <w:r w:rsidR="00BF084A">
          <w:t xml:space="preserve">, and </w:t>
        </w:r>
      </w:ins>
    </w:p>
    <w:p w14:paraId="0A5AA37B" w14:textId="326325FA" w:rsidR="00842F65" w:rsidRDefault="00BF084A">
      <w:pPr>
        <w:pStyle w:val="ProcStep"/>
      </w:pPr>
      <w:ins w:id="443" w:author="david goldhar" w:date="2018-08-02T09:12:00Z">
        <w:r>
          <w:t>s</w:t>
        </w:r>
      </w:ins>
      <w:del w:id="444" w:author="david goldhar" w:date="2018-08-02T09:12:00Z">
        <w:r w:rsidR="00842F65" w:rsidDel="00BF084A">
          <w:delText>S</w:delText>
        </w:r>
      </w:del>
      <w:r w:rsidR="00842F65">
        <w:t>elect the UV Video texture from its location on your device.</w:t>
      </w:r>
    </w:p>
    <w:p w14:paraId="523E68E5" w14:textId="5187814A" w:rsidR="00842F65" w:rsidRDefault="00842F65">
      <w:pPr>
        <w:pStyle w:val="ProcStep"/>
      </w:pPr>
      <w:r>
        <w:t xml:space="preserve">Click </w:t>
      </w:r>
      <w:ins w:id="445" w:author="david goldhar" w:date="2018-08-02T09:12:00Z">
        <w:r w:rsidR="00BF084A" w:rsidRPr="00867F50">
          <w:rPr>
            <w:b/>
            <w:bCs/>
            <w:rPrChange w:id="446" w:author="david goldhar" w:date="2018-08-02T21:58:00Z">
              <w:rPr/>
            </w:rPrChange>
          </w:rPr>
          <w:t>O</w:t>
        </w:r>
      </w:ins>
      <w:del w:id="447" w:author="david goldhar" w:date="2018-08-02T09:12:00Z">
        <w:r w:rsidRPr="00766271" w:rsidDel="00BF084A">
          <w:rPr>
            <w:b/>
            <w:bCs/>
          </w:rPr>
          <w:delText>o</w:delText>
        </w:r>
      </w:del>
      <w:r w:rsidRPr="00766271">
        <w:rPr>
          <w:b/>
          <w:bCs/>
        </w:rPr>
        <w:t>pen</w:t>
      </w:r>
      <w:r>
        <w:t>.</w:t>
      </w:r>
    </w:p>
    <w:p w14:paraId="3F4AF069" w14:textId="4F15ED1E" w:rsidR="00842F65" w:rsidRPr="002B10EF" w:rsidRDefault="00842F65">
      <w:pPr>
        <w:pStyle w:val="ProcStep"/>
      </w:pPr>
      <w:r w:rsidRPr="002B10EF">
        <w:t>Scroll to the movies list on the menu on the right</w:t>
      </w:r>
      <w:del w:id="448" w:author="david goldhar" w:date="2018-08-02T09:12:00Z">
        <w:r w:rsidRPr="002B10EF" w:rsidDel="00BF084A">
          <w:delText>-side</w:delText>
        </w:r>
      </w:del>
      <w:r>
        <w:t>.</w:t>
      </w:r>
    </w:p>
    <w:p w14:paraId="38F5B01B" w14:textId="600D8A7F" w:rsidR="00842F65" w:rsidRPr="002B10EF" w:rsidRDefault="00842F65">
      <w:pPr>
        <w:pStyle w:val="ProcStep"/>
      </w:pPr>
      <w:r w:rsidRPr="002B10EF">
        <w:t>Right</w:t>
      </w:r>
      <w:ins w:id="449" w:author="david goldhar" w:date="2018-08-02T09:12:00Z">
        <w:r w:rsidR="00BF084A">
          <w:t>-</w:t>
        </w:r>
      </w:ins>
      <w:del w:id="450" w:author="david goldhar" w:date="2018-08-02T09:12:00Z">
        <w:r w:rsidRPr="002B10EF" w:rsidDel="00BF084A">
          <w:delText xml:space="preserve"> </w:delText>
        </w:r>
      </w:del>
      <w:r w:rsidRPr="002B10EF">
        <w:t xml:space="preserve">click </w:t>
      </w:r>
      <w:ins w:id="451" w:author="david goldhar" w:date="2018-08-02T09:12:00Z">
        <w:r w:rsidR="00BF084A">
          <w:t xml:space="preserve">on </w:t>
        </w:r>
      </w:ins>
      <w:del w:id="452" w:author="david goldhar" w:date="2018-08-02T09:12:00Z">
        <w:r w:rsidRPr="002B10EF" w:rsidDel="00BF084A">
          <w:delText xml:space="preserve">you’re </w:delText>
        </w:r>
      </w:del>
      <w:r w:rsidRPr="002B10EF">
        <w:t>the icon of the movie you have imported</w:t>
      </w:r>
      <w:r>
        <w:t>.</w:t>
      </w:r>
    </w:p>
    <w:p w14:paraId="4471CBFB" w14:textId="22059E8F" w:rsidR="00842F65" w:rsidDel="00BF084A" w:rsidRDefault="00842F65">
      <w:pPr>
        <w:pStyle w:val="ProcStep"/>
        <w:rPr>
          <w:del w:id="453" w:author="david goldhar" w:date="2018-08-02T09:13:00Z"/>
        </w:rPr>
      </w:pPr>
      <w:r w:rsidRPr="002B10EF">
        <w:t xml:space="preserve">Click </w:t>
      </w:r>
      <w:ins w:id="454" w:author="david goldhar" w:date="2018-08-02T09:12:00Z">
        <w:r w:rsidR="00BF084A" w:rsidRPr="00BF084A">
          <w:rPr>
            <w:b/>
            <w:bCs/>
          </w:rPr>
          <w:t>A</w:t>
        </w:r>
      </w:ins>
      <w:del w:id="455" w:author="david goldhar" w:date="2018-08-02T09:12:00Z">
        <w:r w:rsidRPr="00BF084A" w:rsidDel="00BF084A">
          <w:rPr>
            <w:b/>
            <w:bCs/>
          </w:rPr>
          <w:delText>a</w:delText>
        </w:r>
      </w:del>
      <w:r w:rsidRPr="00BF084A">
        <w:rPr>
          <w:b/>
          <w:bCs/>
        </w:rPr>
        <w:t>pply</w:t>
      </w:r>
      <w:r w:rsidRPr="002B10EF">
        <w:t xml:space="preserve"> media to selected surfaces</w:t>
      </w:r>
      <w:r>
        <w:t>.</w:t>
      </w:r>
    </w:p>
    <w:p w14:paraId="5CAB43A8" w14:textId="4CA091C4" w:rsidR="00842F65" w:rsidRDefault="00BF084A">
      <w:pPr>
        <w:pStyle w:val="ProcStep"/>
      </w:pPr>
      <w:ins w:id="456" w:author="david goldhar" w:date="2018-08-02T09:13:00Z">
        <w:r>
          <w:t xml:space="preserve"> </w:t>
        </w:r>
      </w:ins>
      <w:r w:rsidR="00842F65">
        <w:t>Your video file should line up with the UV map.</w:t>
      </w:r>
    </w:p>
    <w:p w14:paraId="314F7E51" w14:textId="7583E487" w:rsidR="00842F65" w:rsidRDefault="00842F65" w:rsidP="00A01D71">
      <w:pPr>
        <w:pStyle w:val="figure"/>
        <w:rPr>
          <w:sz w:val="24"/>
          <w:szCs w:val="24"/>
          <w:lang w:bidi="ar-SA"/>
        </w:rPr>
      </w:pPr>
      <w:r>
        <w:drawing>
          <wp:inline distT="0" distB="0" distL="0" distR="0" wp14:anchorId="6E78E5CC" wp14:editId="30D13280">
            <wp:extent cx="4830626" cy="2717022"/>
            <wp:effectExtent l="0" t="0" r="825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9433" cy="2727600"/>
                    </a:xfrm>
                    <a:prstGeom prst="rect">
                      <a:avLst/>
                    </a:prstGeom>
                  </pic:spPr>
                </pic:pic>
              </a:graphicData>
            </a:graphic>
          </wp:inline>
        </w:drawing>
      </w:r>
    </w:p>
    <w:p w14:paraId="34F0F0C1" w14:textId="14C28134" w:rsidR="00842F65" w:rsidRDefault="00B25F4A" w:rsidP="00A01D71">
      <w:pPr>
        <w:pStyle w:val="figure"/>
        <w:rPr>
          <w:sz w:val="24"/>
          <w:szCs w:val="24"/>
          <w:lang w:bidi="ar-SA"/>
        </w:rPr>
      </w:pPr>
      <w:ins w:id="457" w:author="david goldhar" w:date="2018-08-02T21:36:00Z">
        <w:r w:rsidRPr="00B25F4A">
          <w:rPr>
            <w:rFonts w:ascii="DINOT-Extlight" w:hAnsi="DINOT-Extlight"/>
            <w:sz w:val="24"/>
            <w:szCs w:val="20"/>
            <w:lang w:bidi="ar-SA"/>
          </w:rPr>
          <w:lastRenderedPageBreak/>
          <mc:AlternateContent>
            <mc:Choice Requires="wps">
              <w:drawing>
                <wp:anchor distT="0" distB="0" distL="114300" distR="114300" simplePos="0" relativeHeight="251749376" behindDoc="0" locked="0" layoutInCell="1" allowOverlap="1" wp14:anchorId="65C0CFEB" wp14:editId="64926300">
                  <wp:simplePos x="0" y="0"/>
                  <wp:positionH relativeFrom="column">
                    <wp:posOffset>-2077720</wp:posOffset>
                  </wp:positionH>
                  <wp:positionV relativeFrom="paragraph">
                    <wp:posOffset>508000</wp:posOffset>
                  </wp:positionV>
                  <wp:extent cx="1645920" cy="1016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1645920" cy="1016635"/>
                          </a:xfrm>
                          <a:prstGeom prst="rect">
                            <a:avLst/>
                          </a:prstGeom>
                          <a:solidFill>
                            <a:srgbClr val="E5EFEF"/>
                          </a:solidFill>
                          <a:ln w="6350">
                            <a:noFill/>
                          </a:ln>
                        </wps:spPr>
                        <wps:txbx>
                          <w:txbxContent>
                            <w:p w14:paraId="4AA54537" w14:textId="3821572C" w:rsidR="001F389A" w:rsidRPr="007D599F" w:rsidRDefault="001F389A" w:rsidP="00B25F4A">
                              <w:pPr>
                                <w:ind w:left="0"/>
                                <w:rPr>
                                  <w:rFonts w:ascii="DINOT" w:hAnsi="DINOT" w:cstheme="minorHAnsi"/>
                                  <w:sz w:val="20"/>
                                  <w:szCs w:val="20"/>
                                </w:rPr>
                              </w:pPr>
                              <w:del w:id="458" w:author="david goldhar" w:date="2018-08-02T21:45:00Z">
                                <w:r w:rsidRPr="00867F50" w:rsidDel="00B25F4A">
                                  <w:rPr>
                                    <w:rFonts w:ascii="DINOT-Bold" w:hAnsi="DINOT-Bold" w:cstheme="minorHAnsi"/>
                                    <w:b/>
                                    <w:bCs/>
                                    <w:color w:val="ED0677"/>
                                    <w:sz w:val="20"/>
                                    <w:szCs w:val="20"/>
                                    <w:rPrChange w:id="459" w:author="david goldhar" w:date="2018-08-02T22:01:00Z">
                                      <w:rPr>
                                        <w:rFonts w:ascii="DINOT-Bold" w:hAnsi="DINOT-Bold" w:cstheme="minorHAnsi"/>
                                        <w:color w:val="ED0677"/>
                                        <w:sz w:val="20"/>
                                        <w:szCs w:val="20"/>
                                      </w:rPr>
                                    </w:rPrChange>
                                  </w:rPr>
                                  <w:delText xml:space="preserve">Note:  </w:delText>
                                </w:r>
                              </w:del>
                              <w:ins w:id="460" w:author="david goldhar" w:date="2018-08-02T21:45:00Z">
                                <w:r w:rsidRPr="00867F50">
                                  <w:rPr>
                                    <w:b/>
                                    <w:bCs/>
                                    <w:color w:val="ED0677"/>
                                    <w:rPrChange w:id="461" w:author="david goldhar" w:date="2018-08-02T22:01:00Z">
                                      <w:rPr>
                                        <w:b/>
                                      </w:rPr>
                                    </w:rPrChange>
                                  </w:rPr>
                                  <w:t>Quick Tip</w:t>
                                </w:r>
                                <w:r w:rsidRPr="00656B4B">
                                  <w:rPr>
                                    <w:b/>
                                  </w:rPr>
                                  <w:t>:</w:t>
                                </w:r>
                                <w:r>
                                  <w:t xml:space="preserve"> </w:t>
                                </w:r>
                                <w:r w:rsidRPr="00925EFB">
                                  <w:t>In the media controller, you can play the video forward, backward, pause</w:t>
                                </w:r>
                                <w:r>
                                  <w:t>,</w:t>
                                </w:r>
                                <w:r w:rsidRPr="00925EFB">
                                  <w:t xml:space="preserve"> and toggle the loop settings.</w:t>
                                </w:r>
                              </w:ins>
                              <w:del w:id="462" w:author="david goldhar" w:date="2018-08-02T21:45:00Z">
                                <w:r w:rsidRPr="005763AE" w:rsidDel="00B25F4A">
                                  <w:rPr>
                                    <w:rFonts w:ascii="DINOT-Extlight" w:hAnsi="DINOT-Extlight" w:cstheme="minorHAnsi"/>
                                    <w:noProof/>
                                    <w:sz w:val="20"/>
                                    <w:szCs w:val="20"/>
                                  </w:rPr>
                                  <w:delText xml:space="preserve">In some cases models are designed to be lighted </w:delText>
                                </w:r>
                              </w:del>
                              <w:ins w:id="463" w:author="Louis Gordon" w:date="2017-12-12T12:23:00Z">
                                <w:del w:id="464" w:author="david goldhar" w:date="2018-08-02T21:45:00Z">
                                  <w:r w:rsidRPr="005763AE" w:rsidDel="00B25F4A">
                                    <w:rPr>
                                      <w:rFonts w:ascii="DINOT-Extlight" w:hAnsi="DINOT-Extlight" w:cstheme="minorHAnsi"/>
                                      <w:noProof/>
                                      <w:sz w:val="20"/>
                                      <w:szCs w:val="20"/>
                                    </w:rPr>
                                    <w:delText>l</w:delText>
                                  </w:r>
                                  <w:r w:rsidDel="00B25F4A">
                                    <w:rPr>
                                      <w:rFonts w:ascii="DINOT-Extlight" w:hAnsi="DINOT-Extlight" w:cstheme="minorHAnsi"/>
                                      <w:noProof/>
                                      <w:sz w:val="20"/>
                                      <w:szCs w:val="20"/>
                                    </w:rPr>
                                    <w:delText>it</w:delText>
                                  </w:r>
                                  <w:r w:rsidRPr="005763AE" w:rsidDel="00B25F4A">
                                    <w:rPr>
                                      <w:rFonts w:ascii="DINOT-Extlight" w:hAnsi="DINOT-Extlight" w:cstheme="minorHAnsi"/>
                                      <w:noProof/>
                                      <w:sz w:val="20"/>
                                      <w:szCs w:val="20"/>
                                    </w:rPr>
                                    <w:delText xml:space="preserve"> </w:delText>
                                  </w:r>
                                </w:del>
                              </w:ins>
                              <w:del w:id="465" w:author="david goldhar" w:date="2018-08-02T21:45:00Z">
                                <w:r w:rsidRPr="005763AE" w:rsidDel="00B25F4A">
                                  <w:rPr>
                                    <w:rFonts w:ascii="DINOT-Extlight" w:hAnsi="DINOT-Extlight" w:cstheme="minorHAnsi"/>
                                    <w:noProof/>
                                    <w:sz w:val="20"/>
                                    <w:szCs w:val="20"/>
                                  </w:rPr>
                                  <w:delText xml:space="preserve">from inside, which may entail some changes in the steps described in this guide. For those cases, please refer to the relevant How-to </w:delText>
                                </w:r>
                                <w:r w:rsidDel="00B25F4A">
                                  <w:rPr>
                                    <w:rFonts w:ascii="DINOT-Extlight" w:hAnsi="DINOT-Extlight" w:cstheme="minorHAnsi"/>
                                    <w:noProof/>
                                    <w:sz w:val="20"/>
                                    <w:szCs w:val="20"/>
                                  </w:rPr>
                                  <w:delText>G</w:delText>
                                </w:r>
                                <w:r w:rsidRPr="005763AE" w:rsidDel="00B25F4A">
                                  <w:rPr>
                                    <w:rFonts w:ascii="DINOT-Extlight" w:hAnsi="DINOT-Extlight" w:cstheme="minorHAnsi"/>
                                    <w:noProof/>
                                    <w:sz w:val="20"/>
                                    <w:szCs w:val="20"/>
                                  </w:rPr>
                                  <w:delText xml:space="preserve">uides, or contact Massivit Service </w:delText>
                                </w:r>
                              </w:del>
                              <w:ins w:id="466" w:author="Louis Gordon" w:date="2017-12-12T12:24:00Z">
                                <w:del w:id="467" w:author="david goldhar" w:date="2018-08-02T21:45:00Z">
                                  <w:r w:rsidDel="00B25F4A">
                                    <w:rPr>
                                      <w:rFonts w:ascii="DINOT-Extlight" w:hAnsi="DINOT-Extlight" w:cstheme="minorHAnsi"/>
                                      <w:noProof/>
                                      <w:sz w:val="20"/>
                                      <w:szCs w:val="20"/>
                                    </w:rPr>
                                    <w:delText>s</w:delText>
                                  </w:r>
                                  <w:r w:rsidRPr="005763AE" w:rsidDel="00B25F4A">
                                    <w:rPr>
                                      <w:rFonts w:ascii="DINOT-Extlight" w:hAnsi="DINOT-Extlight" w:cstheme="minorHAnsi"/>
                                      <w:noProof/>
                                      <w:sz w:val="20"/>
                                      <w:szCs w:val="20"/>
                                    </w:rPr>
                                    <w:delText xml:space="preserve">ervice </w:delText>
                                  </w:r>
                                </w:del>
                              </w:ins>
                              <w:del w:id="468" w:author="david goldhar" w:date="2018-08-02T21:45:00Z">
                                <w:r w:rsidRPr="00346A3B" w:rsidDel="00B25F4A">
                                  <w:rPr>
                                    <w:rFonts w:ascii="DINOT-Extlight" w:hAnsi="DINOT-Extlight" w:cstheme="minorHAnsi"/>
                                    <w:noProof/>
                                    <w:sz w:val="20"/>
                                    <w:szCs w:val="20"/>
                                  </w:rPr>
                                  <w:delText>personnel</w:delText>
                                </w:r>
                              </w:del>
                              <w:del w:id="469" w:author="david goldhar" w:date="2018-08-02T21:58:00Z">
                                <w:r w:rsidRPr="005763AE" w:rsidDel="00867F50">
                                  <w:rPr>
                                    <w:rFonts w:ascii="DINOT-Extlight" w:hAnsi="DINOT-Extlight" w:cstheme="minorHAnsi"/>
                                    <w:noProof/>
                                    <w:sz w:val="20"/>
                                    <w:szCs w:val="20"/>
                                  </w:rPr>
                                  <w:delText>.</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0CFEB" id="Text Box 194" o:spid="_x0000_s1032" type="#_x0000_t202" style="position:absolute;left:0;text-align:left;margin-left:-163.6pt;margin-top:40pt;width:129.6pt;height:80.0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" fillcolor="#e5efef" stroked="f" strokeweight=".5pt">
                  <v:textbox>
                    <w:txbxContent>
                      <w:p w14:paraId="4AA54537" w14:textId="3821572C" w:rsidR="001F389A" w:rsidRPr="007D599F" w:rsidRDefault="001F389A" w:rsidP="00B25F4A">
                        <w:pPr>
                          <w:ind w:left="0"/>
                          <w:rPr>
                            <w:rFonts w:ascii="DINOT" w:hAnsi="DINOT" w:cstheme="minorHAnsi"/>
                            <w:sz w:val="20"/>
                            <w:szCs w:val="20"/>
                          </w:rPr>
                        </w:pPr>
                        <w:del w:id="470" w:author="david goldhar" w:date="2018-08-02T21:45:00Z">
                          <w:r w:rsidRPr="00867F50" w:rsidDel="00B25F4A">
                            <w:rPr>
                              <w:rFonts w:ascii="DINOT-Bold" w:hAnsi="DINOT-Bold" w:cstheme="minorHAnsi"/>
                              <w:b/>
                              <w:bCs/>
                              <w:color w:val="ED0677"/>
                              <w:sz w:val="20"/>
                              <w:szCs w:val="20"/>
                              <w:rPrChange w:id="471" w:author="david goldhar" w:date="2018-08-02T22:01:00Z">
                                <w:rPr>
                                  <w:rFonts w:ascii="DINOT-Bold" w:hAnsi="DINOT-Bold" w:cstheme="minorHAnsi"/>
                                  <w:color w:val="ED0677"/>
                                  <w:sz w:val="20"/>
                                  <w:szCs w:val="20"/>
                                </w:rPr>
                              </w:rPrChange>
                            </w:rPr>
                            <w:delText xml:space="preserve">Note:  </w:delText>
                          </w:r>
                        </w:del>
                        <w:ins w:id="472" w:author="david goldhar" w:date="2018-08-02T21:45:00Z">
                          <w:r w:rsidRPr="00867F50">
                            <w:rPr>
                              <w:b/>
                              <w:bCs/>
                              <w:color w:val="ED0677"/>
                              <w:rPrChange w:id="473" w:author="david goldhar" w:date="2018-08-02T22:01:00Z">
                                <w:rPr>
                                  <w:b/>
                                </w:rPr>
                              </w:rPrChange>
                            </w:rPr>
                            <w:t>Quick Tip</w:t>
                          </w:r>
                          <w:r w:rsidRPr="00656B4B">
                            <w:rPr>
                              <w:b/>
                            </w:rPr>
                            <w:t>:</w:t>
                          </w:r>
                          <w:r>
                            <w:t xml:space="preserve"> </w:t>
                          </w:r>
                          <w:r w:rsidRPr="00925EFB">
                            <w:t>In the media controller, you can play the video forward, backward, pause</w:t>
                          </w:r>
                          <w:r>
                            <w:t>,</w:t>
                          </w:r>
                          <w:r w:rsidRPr="00925EFB">
                            <w:t xml:space="preserve"> and toggle the loop settings.</w:t>
                          </w:r>
                        </w:ins>
                        <w:del w:id="474" w:author="david goldhar" w:date="2018-08-02T21:45:00Z">
                          <w:r w:rsidRPr="005763AE" w:rsidDel="00B25F4A">
                            <w:rPr>
                              <w:rFonts w:ascii="DINOT-Extlight" w:hAnsi="DINOT-Extlight" w:cstheme="minorHAnsi"/>
                              <w:noProof/>
                              <w:sz w:val="20"/>
                              <w:szCs w:val="20"/>
                            </w:rPr>
                            <w:delText xml:space="preserve">In some cases models are designed to be lighted </w:delText>
                          </w:r>
                        </w:del>
                        <w:ins w:id="475" w:author="Louis Gordon" w:date="2017-12-12T12:23:00Z">
                          <w:del w:id="476" w:author="david goldhar" w:date="2018-08-02T21:45:00Z">
                            <w:r w:rsidRPr="005763AE" w:rsidDel="00B25F4A">
                              <w:rPr>
                                <w:rFonts w:ascii="DINOT-Extlight" w:hAnsi="DINOT-Extlight" w:cstheme="minorHAnsi"/>
                                <w:noProof/>
                                <w:sz w:val="20"/>
                                <w:szCs w:val="20"/>
                              </w:rPr>
                              <w:delText>l</w:delText>
                            </w:r>
                            <w:r w:rsidDel="00B25F4A">
                              <w:rPr>
                                <w:rFonts w:ascii="DINOT-Extlight" w:hAnsi="DINOT-Extlight" w:cstheme="minorHAnsi"/>
                                <w:noProof/>
                                <w:sz w:val="20"/>
                                <w:szCs w:val="20"/>
                              </w:rPr>
                              <w:delText>it</w:delText>
                            </w:r>
                            <w:r w:rsidRPr="005763AE" w:rsidDel="00B25F4A">
                              <w:rPr>
                                <w:rFonts w:ascii="DINOT-Extlight" w:hAnsi="DINOT-Extlight" w:cstheme="minorHAnsi"/>
                                <w:noProof/>
                                <w:sz w:val="20"/>
                                <w:szCs w:val="20"/>
                              </w:rPr>
                              <w:delText xml:space="preserve"> </w:delText>
                            </w:r>
                          </w:del>
                        </w:ins>
                        <w:del w:id="477" w:author="david goldhar" w:date="2018-08-02T21:45:00Z">
                          <w:r w:rsidRPr="005763AE" w:rsidDel="00B25F4A">
                            <w:rPr>
                              <w:rFonts w:ascii="DINOT-Extlight" w:hAnsi="DINOT-Extlight" w:cstheme="minorHAnsi"/>
                              <w:noProof/>
                              <w:sz w:val="20"/>
                              <w:szCs w:val="20"/>
                            </w:rPr>
                            <w:delText xml:space="preserve">from inside, which may entail some changes in the steps described in this guide. For those cases, please refer to the relevant How-to </w:delText>
                          </w:r>
                          <w:r w:rsidDel="00B25F4A">
                            <w:rPr>
                              <w:rFonts w:ascii="DINOT-Extlight" w:hAnsi="DINOT-Extlight" w:cstheme="minorHAnsi"/>
                              <w:noProof/>
                              <w:sz w:val="20"/>
                              <w:szCs w:val="20"/>
                            </w:rPr>
                            <w:delText>G</w:delText>
                          </w:r>
                          <w:r w:rsidRPr="005763AE" w:rsidDel="00B25F4A">
                            <w:rPr>
                              <w:rFonts w:ascii="DINOT-Extlight" w:hAnsi="DINOT-Extlight" w:cstheme="minorHAnsi"/>
                              <w:noProof/>
                              <w:sz w:val="20"/>
                              <w:szCs w:val="20"/>
                            </w:rPr>
                            <w:delText xml:space="preserve">uides, or contact Massivit Service </w:delText>
                          </w:r>
                        </w:del>
                        <w:ins w:id="478" w:author="Louis Gordon" w:date="2017-12-12T12:24:00Z">
                          <w:del w:id="479" w:author="david goldhar" w:date="2018-08-02T21:45:00Z">
                            <w:r w:rsidDel="00B25F4A">
                              <w:rPr>
                                <w:rFonts w:ascii="DINOT-Extlight" w:hAnsi="DINOT-Extlight" w:cstheme="minorHAnsi"/>
                                <w:noProof/>
                                <w:sz w:val="20"/>
                                <w:szCs w:val="20"/>
                              </w:rPr>
                              <w:delText>s</w:delText>
                            </w:r>
                            <w:r w:rsidRPr="005763AE" w:rsidDel="00B25F4A">
                              <w:rPr>
                                <w:rFonts w:ascii="DINOT-Extlight" w:hAnsi="DINOT-Extlight" w:cstheme="minorHAnsi"/>
                                <w:noProof/>
                                <w:sz w:val="20"/>
                                <w:szCs w:val="20"/>
                              </w:rPr>
                              <w:delText xml:space="preserve">ervice </w:delText>
                            </w:r>
                          </w:del>
                        </w:ins>
                        <w:del w:id="480" w:author="david goldhar" w:date="2018-08-02T21:45:00Z">
                          <w:r w:rsidRPr="00346A3B" w:rsidDel="00B25F4A">
                            <w:rPr>
                              <w:rFonts w:ascii="DINOT-Extlight" w:hAnsi="DINOT-Extlight" w:cstheme="minorHAnsi"/>
                              <w:noProof/>
                              <w:sz w:val="20"/>
                              <w:szCs w:val="20"/>
                            </w:rPr>
                            <w:delText>personnel</w:delText>
                          </w:r>
                        </w:del>
                        <w:del w:id="481" w:author="david goldhar" w:date="2018-08-02T21:58:00Z">
                          <w:r w:rsidRPr="005763AE" w:rsidDel="00867F50">
                            <w:rPr>
                              <w:rFonts w:ascii="DINOT-Extlight" w:hAnsi="DINOT-Extlight" w:cstheme="minorHAnsi"/>
                              <w:noProof/>
                              <w:sz w:val="20"/>
                              <w:szCs w:val="20"/>
                            </w:rPr>
                            <w:delText>.</w:delText>
                          </w:r>
                        </w:del>
                      </w:p>
                    </w:txbxContent>
                  </v:textbox>
                  <w10:wrap type="topAndBottom"/>
                </v:shape>
              </w:pict>
            </mc:Fallback>
          </mc:AlternateContent>
        </w:r>
      </w:ins>
      <w:del w:id="482" w:author="david goldhar" w:date="2018-08-02T21:45:00Z">
        <w:r w:rsidR="00925EFB" w:rsidRPr="002B10EF" w:rsidDel="00B25F4A">
          <w:rPr>
            <w:sz w:val="24"/>
            <w:szCs w:val="24"/>
          </w:rPr>
          <mc:AlternateContent>
            <mc:Choice Requires="wps">
              <w:drawing>
                <wp:anchor distT="91440" distB="91440" distL="114300" distR="114300" simplePos="0" relativeHeight="251736064" behindDoc="0" locked="0" layoutInCell="1" allowOverlap="1" wp14:anchorId="113360B4" wp14:editId="20E07969">
                  <wp:simplePos x="0" y="0"/>
                  <wp:positionH relativeFrom="page">
                    <wp:posOffset>38100</wp:posOffset>
                  </wp:positionH>
                  <wp:positionV relativeFrom="paragraph">
                    <wp:posOffset>447675</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3E8CE874" w14:textId="4898E1FD" w:rsidR="001F389A" w:rsidRPr="00925EFB" w:rsidRDefault="001F389A" w:rsidP="00656B4B">
                              <w:pPr>
                                <w:pStyle w:val="QuickTip"/>
                              </w:pPr>
                              <w:r w:rsidRPr="00656B4B">
                                <w:rPr>
                                  <w:b/>
                                  <w:bCs w:val="0"/>
                                </w:rPr>
                                <w:t>Quick Tip:</w:t>
                              </w:r>
                              <w:r>
                                <w:t xml:space="preserve"> </w:t>
                              </w:r>
                              <w:r w:rsidRPr="00925EFB">
                                <w:t>In the media controller, you can play the video forward, backward</w:t>
                              </w:r>
                              <w:del w:id="483" w:author="david goldhar" w:date="2018-08-02T09:13:00Z">
                                <w:r w:rsidRPr="00925EFB" w:rsidDel="00BF084A">
                                  <w:delText>s</w:delText>
                                </w:r>
                              </w:del>
                              <w:r w:rsidRPr="00925EFB">
                                <w:t>, pause</w:t>
                              </w:r>
                              <w:ins w:id="484" w:author="david goldhar" w:date="2018-08-02T09:14:00Z">
                                <w:r>
                                  <w:t>,</w:t>
                                </w:r>
                              </w:ins>
                              <w:r w:rsidRPr="00925EFB">
                                <w:t xml:space="preserve"> and toggle the loop settings.</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13360B4" id="_x0000_s1033" type="#_x0000_t202" style="position:absolute;left:0;text-align:left;margin-left:3pt;margin-top:35.25pt;width:273.6pt;height:110.55pt;z-index:251736064;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" filled="f" stroked="f">
                  <v:textbox style="mso-fit-shape-to-text:t">
                    <w:txbxContent>
                      <w:p w14:paraId="3E8CE874" w14:textId="4898E1FD" w:rsidR="001F389A" w:rsidRPr="00925EFB" w:rsidRDefault="001F389A" w:rsidP="00656B4B">
                        <w:pPr>
                          <w:pStyle w:val="QuickTip"/>
                        </w:pPr>
                        <w:r w:rsidRPr="00656B4B">
                          <w:rPr>
                            <w:b/>
                            <w:bCs w:val="0"/>
                          </w:rPr>
                          <w:t>Quick Tip:</w:t>
                        </w:r>
                        <w:r>
                          <w:t xml:space="preserve"> </w:t>
                        </w:r>
                        <w:r w:rsidRPr="00925EFB">
                          <w:t>In the media controller, you can play the video forward, backward</w:t>
                        </w:r>
                        <w:del w:id="485" w:author="david goldhar" w:date="2018-08-02T09:13:00Z">
                          <w:r w:rsidRPr="00925EFB" w:rsidDel="00BF084A">
                            <w:delText>s</w:delText>
                          </w:r>
                        </w:del>
                        <w:r w:rsidRPr="00925EFB">
                          <w:t>, pause</w:t>
                        </w:r>
                        <w:ins w:id="486" w:author="david goldhar" w:date="2018-08-02T09:14:00Z">
                          <w:r>
                            <w:t>,</w:t>
                          </w:r>
                        </w:ins>
                        <w:r w:rsidRPr="00925EFB">
                          <w:t xml:space="preserve"> and toggle the loop settings.</w:t>
                        </w:r>
                      </w:p>
                    </w:txbxContent>
                  </v:textbox>
                  <w10:wrap type="topAndBottom" anchorx="page"/>
                </v:shape>
              </w:pict>
            </mc:Fallback>
          </mc:AlternateContent>
        </w:r>
      </w:del>
      <w:r w:rsidR="00842F65">
        <w:drawing>
          <wp:inline distT="0" distB="0" distL="0" distR="0" wp14:anchorId="47F7E404" wp14:editId="21DA985D">
            <wp:extent cx="2056130" cy="28479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56130" cy="2847975"/>
                    </a:xfrm>
                    <a:prstGeom prst="rect">
                      <a:avLst/>
                    </a:prstGeom>
                  </pic:spPr>
                </pic:pic>
              </a:graphicData>
            </a:graphic>
          </wp:inline>
        </w:drawing>
      </w:r>
    </w:p>
    <w:bookmarkStart w:id="487" w:name="_Toc521220438"/>
    <w:bookmarkStart w:id="488" w:name="_Toc521221268"/>
    <w:p w14:paraId="1F356C6B" w14:textId="04E36676" w:rsidR="00842F65" w:rsidRPr="00936AE7" w:rsidRDefault="005600CF" w:rsidP="0084639B">
      <w:pPr>
        <w:pStyle w:val="ProcedureMajorStep"/>
      </w:pPr>
      <w:r w:rsidRPr="00766271">
        <w:rPr>
          <w:b w:val="0"/>
          <w:bCs w:val="0"/>
          <w:noProof/>
          <w:szCs w:val="20"/>
        </w:rPr>
        <mc:AlternateContent>
          <mc:Choice Requires="wps">
            <w:drawing>
              <wp:anchor distT="0" distB="0" distL="114300" distR="114300" simplePos="0" relativeHeight="251738112" behindDoc="0" locked="0" layoutInCell="1" allowOverlap="1" wp14:anchorId="3BD1E024" wp14:editId="70AF1EDD">
                <wp:simplePos x="0" y="0"/>
                <wp:positionH relativeFrom="column">
                  <wp:posOffset>3679190</wp:posOffset>
                </wp:positionH>
                <wp:positionV relativeFrom="paragraph">
                  <wp:posOffset>130175</wp:posOffset>
                </wp:positionV>
                <wp:extent cx="304800" cy="595630"/>
                <wp:effectExtent l="19050" t="0" r="19050" b="33020"/>
                <wp:wrapNone/>
                <wp:docPr id="13" name="Down Arrow 13"/>
                <wp:cNvGraphicFramePr/>
                <a:graphic xmlns:a="http://schemas.openxmlformats.org/drawingml/2006/main">
                  <a:graphicData uri="http://schemas.microsoft.com/office/word/2010/wordprocessingShape">
                    <wps:wsp>
                      <wps:cNvSpPr/>
                      <wps:spPr>
                        <a:xfrm>
                          <a:off x="0" y="0"/>
                          <a:ext cx="304800" cy="5956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11D9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9.7pt;margin-top:10.25pt;width:24pt;height:46.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" adj="16073" fillcolor="#4472c4 [3204]" strokecolor="#1f3763 [1604]" strokeweight="1pt"/>
            </w:pict>
          </mc:Fallback>
        </mc:AlternateContent>
      </w:r>
      <w:r w:rsidR="00842F65" w:rsidRPr="00936AE7">
        <w:rPr>
          <w:color w:val="FF6699"/>
        </w:rPr>
        <w:t xml:space="preserve">Step 5: </w:t>
      </w:r>
      <w:r w:rsidR="00842F65" w:rsidRPr="00936AE7">
        <w:t>Creat</w:t>
      </w:r>
      <w:r w:rsidR="00932200">
        <w:t>e</w:t>
      </w:r>
      <w:r w:rsidR="00842F65" w:rsidRPr="00936AE7">
        <w:t xml:space="preserve"> a projection</w:t>
      </w:r>
      <w:bookmarkEnd w:id="487"/>
      <w:bookmarkEnd w:id="488"/>
    </w:p>
    <w:p w14:paraId="5F8D03F6" w14:textId="6256B286" w:rsidR="00842F65" w:rsidRPr="005600CF" w:rsidRDefault="00842F65">
      <w:pPr>
        <w:pStyle w:val="BodyText"/>
        <w:rPr>
          <w:ins w:id="489" w:author="david goldhar" w:date="2018-08-05T15:14:00Z"/>
          <w:b/>
          <w:bCs/>
          <w:rPrChange w:id="490" w:author="david goldhar" w:date="2018-08-05T15:14:00Z">
            <w:rPr>
              <w:ins w:id="491" w:author="david goldhar" w:date="2018-08-05T15:14:00Z"/>
              <w:b/>
              <w:bCs/>
            </w:rPr>
          </w:rPrChange>
        </w:rPr>
        <w:pPrChange w:id="492" w:author="david goldhar" w:date="2018-08-05T15:15:00Z">
          <w:pPr>
            <w:pStyle w:val="ProcStep"/>
            <w:numPr>
              <w:numId w:val="30"/>
            </w:numPr>
          </w:pPr>
        </w:pPrChange>
      </w:pPr>
      <w:r w:rsidRPr="00FF0174">
        <w:t xml:space="preserve">Click the output dropdown and enter </w:t>
      </w:r>
      <w:r w:rsidRPr="00BE45F8">
        <w:rPr>
          <w:b/>
          <w:bCs/>
        </w:rPr>
        <w:t>Full Screen Mode.</w:t>
      </w:r>
    </w:p>
    <w:p w14:paraId="7A180B33" w14:textId="3C933FA5" w:rsidR="005600CF" w:rsidRPr="005600CF" w:rsidDel="005600CF" w:rsidRDefault="005600CF">
      <w:pPr>
        <w:pStyle w:val="ProcStep"/>
        <w:numPr>
          <w:ilvl w:val="0"/>
          <w:numId w:val="30"/>
        </w:numPr>
        <w:rPr>
          <w:del w:id="493" w:author="david goldhar" w:date="2018-08-05T15:14:00Z"/>
          <w:b/>
          <w:bCs/>
        </w:rPr>
        <w:pPrChange w:id="494" w:author="david goldhar" w:date="2018-08-05T15:14:00Z">
          <w:pPr>
            <w:pStyle w:val="ProcStep"/>
          </w:pPr>
        </w:pPrChange>
      </w:pPr>
    </w:p>
    <w:p w14:paraId="3AE65CCE" w14:textId="7F91BA19" w:rsidR="00842F65" w:rsidRPr="00D227F3" w:rsidRDefault="00F86F60" w:rsidP="005664BE">
      <w:pPr>
        <w:pStyle w:val="figure"/>
        <w:rPr>
          <w:lang w:bidi="ar-SA"/>
        </w:rPr>
      </w:pPr>
      <w:ins w:id="495" w:author="david goldhar" w:date="2018-08-02T21:36:00Z">
        <w:r w:rsidRPr="00F86F60">
          <w:rPr>
            <w:rFonts w:ascii="DINOT-Extlight" w:hAnsi="DINOT-Extlight"/>
            <w:sz w:val="24"/>
            <w:szCs w:val="20"/>
            <w:lang w:bidi="ar-SA"/>
          </w:rPr>
          <mc:AlternateContent>
            <mc:Choice Requires="wps">
              <w:drawing>
                <wp:anchor distT="0" distB="0" distL="114300" distR="114300" simplePos="0" relativeHeight="251750400" behindDoc="0" locked="0" layoutInCell="1" allowOverlap="1" wp14:anchorId="5A63665E" wp14:editId="713623DD">
                  <wp:simplePos x="0" y="0"/>
                  <wp:positionH relativeFrom="column">
                    <wp:posOffset>-2077720</wp:posOffset>
                  </wp:positionH>
                  <wp:positionV relativeFrom="paragraph">
                    <wp:posOffset>512445</wp:posOffset>
                  </wp:positionV>
                  <wp:extent cx="1645920" cy="1126490"/>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1645920" cy="1126490"/>
                          </a:xfrm>
                          <a:prstGeom prst="rect">
                            <a:avLst/>
                          </a:prstGeom>
                          <a:solidFill>
                            <a:srgbClr val="E5EFEF"/>
                          </a:solidFill>
                          <a:ln w="6350">
                            <a:noFill/>
                          </a:ln>
                        </wps:spPr>
                        <wps:txbx>
                          <w:txbxContent>
                            <w:p w14:paraId="0D89132E" w14:textId="77BF9121" w:rsidR="001F389A" w:rsidRPr="007D599F" w:rsidRDefault="001F389A" w:rsidP="00B25F4A">
                              <w:pPr>
                                <w:ind w:left="0"/>
                                <w:rPr>
                                  <w:rFonts w:ascii="DINOT" w:hAnsi="DINOT" w:cstheme="minorHAnsi"/>
                                  <w:sz w:val="20"/>
                                  <w:szCs w:val="20"/>
                                </w:rPr>
                              </w:pPr>
                              <w:r w:rsidRPr="00867F50">
                                <w:rPr>
                                  <w:rFonts w:ascii="DINOT-Bold" w:hAnsi="DINOT-Bold" w:cstheme="minorHAnsi"/>
                                  <w:b/>
                                  <w:bCs/>
                                  <w:color w:val="ED0677"/>
                                  <w:sz w:val="20"/>
                                  <w:szCs w:val="20"/>
                                  <w:rPrChange w:id="496" w:author="david goldhar" w:date="2018-08-02T22:01:00Z">
                                    <w:rPr>
                                      <w:rFonts w:ascii="DINOT-Bold" w:hAnsi="DINOT-Bold" w:cstheme="minorHAnsi"/>
                                      <w:color w:val="ED0677"/>
                                      <w:sz w:val="20"/>
                                      <w:szCs w:val="20"/>
                                    </w:rPr>
                                  </w:rPrChange>
                                </w:rPr>
                                <w:t>Note</w:t>
                              </w:r>
                              <w:r>
                                <w:rPr>
                                  <w:rFonts w:ascii="DINOT-Bold" w:hAnsi="DINOT-Bold" w:cstheme="minorHAnsi"/>
                                  <w:color w:val="ED0677"/>
                                  <w:sz w:val="20"/>
                                  <w:szCs w:val="20"/>
                                </w:rPr>
                                <w:t xml:space="preserve">: </w:t>
                              </w:r>
                              <w:del w:id="497" w:author="david goldhar" w:date="2018-08-02T21:59:00Z">
                                <w:r w:rsidDel="00867F50">
                                  <w:rPr>
                                    <w:rFonts w:ascii="DINOT-Bold" w:hAnsi="DINOT-Bold" w:cstheme="minorHAnsi"/>
                                    <w:color w:val="ED0677"/>
                                    <w:sz w:val="20"/>
                                    <w:szCs w:val="20"/>
                                  </w:rPr>
                                  <w:delText xml:space="preserve"> </w:delText>
                                </w:r>
                              </w:del>
                              <w:ins w:id="498" w:author="david goldhar" w:date="2018-08-02T21:48:00Z">
                                <w:r w:rsidRPr="00FF0174">
                                  <w:t xml:space="preserve"> At this point</w:t>
                                </w:r>
                              </w:ins>
                              <w:ins w:id="499" w:author="david goldhar" w:date="2018-08-02T21:59:00Z">
                                <w:r>
                                  <w:t>,</w:t>
                                </w:r>
                              </w:ins>
                              <w:ins w:id="500" w:author="david goldhar" w:date="2018-08-02T21:48:00Z">
                                <w:r w:rsidRPr="00FF0174">
                                  <w:t xml:space="preserve"> the projector should display your 3</w:t>
                                </w:r>
                              </w:ins>
                              <w:ins w:id="501" w:author="david goldhar" w:date="2018-08-02T21:59:00Z">
                                <w:r>
                                  <w:t>D</w:t>
                                </w:r>
                              </w:ins>
                              <w:ins w:id="502" w:author="david goldhar" w:date="2018-08-02T21:48:00Z">
                                <w:r w:rsidRPr="00FF0174">
                                  <w:t xml:space="preserve"> model in the same way as shown on the right side of the screen</w:t>
                                </w:r>
                                <w:r w:rsidRPr="005763AE" w:rsidDel="00F86F60">
                                  <w:rPr>
                                    <w:rFonts w:ascii="DINOT-Extlight" w:hAnsi="DINOT-Extlight" w:cstheme="minorHAnsi"/>
                                    <w:noProof/>
                                    <w:sz w:val="20"/>
                                    <w:szCs w:val="20"/>
                                  </w:rPr>
                                  <w:t xml:space="preserve"> </w:t>
                                </w:r>
                              </w:ins>
                              <w:del w:id="503" w:author="david goldhar" w:date="2018-08-02T21:48:00Z">
                                <w:r w:rsidRPr="005763AE" w:rsidDel="00F86F60">
                                  <w:rPr>
                                    <w:rFonts w:ascii="DINOT-Extlight" w:hAnsi="DINOT-Extlight" w:cstheme="minorHAnsi"/>
                                    <w:noProof/>
                                    <w:sz w:val="20"/>
                                    <w:szCs w:val="20"/>
                                  </w:rPr>
                                  <w:delText xml:space="preserve">In some cases models are designed to be lighted </w:delText>
                                </w:r>
                              </w:del>
                              <w:ins w:id="504" w:author="Louis Gordon" w:date="2017-12-12T12:23:00Z">
                                <w:del w:id="505" w:author="david goldhar" w:date="2018-08-02T21:48:00Z">
                                  <w:r w:rsidRPr="005763AE" w:rsidDel="00F86F60">
                                    <w:rPr>
                                      <w:rFonts w:ascii="DINOT-Extlight" w:hAnsi="DINOT-Extlight" w:cstheme="minorHAnsi"/>
                                      <w:noProof/>
                                      <w:sz w:val="20"/>
                                      <w:szCs w:val="20"/>
                                    </w:rPr>
                                    <w:delText>l</w:delText>
                                  </w:r>
                                  <w:r w:rsidDel="00F86F60">
                                    <w:rPr>
                                      <w:rFonts w:ascii="DINOT-Extlight" w:hAnsi="DINOT-Extlight" w:cstheme="minorHAnsi"/>
                                      <w:noProof/>
                                      <w:sz w:val="20"/>
                                      <w:szCs w:val="20"/>
                                    </w:rPr>
                                    <w:delText>it</w:delText>
                                  </w:r>
                                  <w:r w:rsidRPr="005763AE" w:rsidDel="00F86F60">
                                    <w:rPr>
                                      <w:rFonts w:ascii="DINOT-Extlight" w:hAnsi="DINOT-Extlight" w:cstheme="minorHAnsi"/>
                                      <w:noProof/>
                                      <w:sz w:val="20"/>
                                      <w:szCs w:val="20"/>
                                    </w:rPr>
                                    <w:delText xml:space="preserve"> </w:delText>
                                  </w:r>
                                </w:del>
                              </w:ins>
                              <w:del w:id="506" w:author="david goldhar" w:date="2018-08-02T21:48:00Z">
                                <w:r w:rsidRPr="005763AE" w:rsidDel="00F86F60">
                                  <w:rPr>
                                    <w:rFonts w:ascii="DINOT-Extlight" w:hAnsi="DINOT-Extlight" w:cstheme="minorHAnsi"/>
                                    <w:noProof/>
                                    <w:sz w:val="20"/>
                                    <w:szCs w:val="20"/>
                                  </w:rPr>
                                  <w:delText xml:space="preserve">from inside, which may entail some changes in the steps described in this guide. For those cases, please refer to the relevant How-to </w:delText>
                                </w:r>
                                <w:r w:rsidDel="00F86F60">
                                  <w:rPr>
                                    <w:rFonts w:ascii="DINOT-Extlight" w:hAnsi="DINOT-Extlight" w:cstheme="minorHAnsi"/>
                                    <w:noProof/>
                                    <w:sz w:val="20"/>
                                    <w:szCs w:val="20"/>
                                  </w:rPr>
                                  <w:delText>G</w:delText>
                                </w:r>
                                <w:r w:rsidRPr="005763AE" w:rsidDel="00F86F60">
                                  <w:rPr>
                                    <w:rFonts w:ascii="DINOT-Extlight" w:hAnsi="DINOT-Extlight" w:cstheme="minorHAnsi"/>
                                    <w:noProof/>
                                    <w:sz w:val="20"/>
                                    <w:szCs w:val="20"/>
                                  </w:rPr>
                                  <w:delText xml:space="preserve">uides, or contact Massivit Service </w:delText>
                                </w:r>
                              </w:del>
                              <w:ins w:id="507" w:author="Louis Gordon" w:date="2017-12-12T12:24:00Z">
                                <w:del w:id="508" w:author="david goldhar" w:date="2018-08-02T21:48:00Z">
                                  <w:r w:rsidDel="00F86F60">
                                    <w:rPr>
                                      <w:rFonts w:ascii="DINOT-Extlight" w:hAnsi="DINOT-Extlight" w:cstheme="minorHAnsi"/>
                                      <w:noProof/>
                                      <w:sz w:val="20"/>
                                      <w:szCs w:val="20"/>
                                    </w:rPr>
                                    <w:delText>s</w:delText>
                                  </w:r>
                                  <w:r w:rsidRPr="005763AE" w:rsidDel="00F86F60">
                                    <w:rPr>
                                      <w:rFonts w:ascii="DINOT-Extlight" w:hAnsi="DINOT-Extlight" w:cstheme="minorHAnsi"/>
                                      <w:noProof/>
                                      <w:sz w:val="20"/>
                                      <w:szCs w:val="20"/>
                                    </w:rPr>
                                    <w:delText xml:space="preserve">ervice </w:delText>
                                  </w:r>
                                </w:del>
                              </w:ins>
                              <w:del w:id="509" w:author="david goldhar" w:date="2018-08-02T21:48:00Z">
                                <w:r w:rsidRPr="00346A3B" w:rsidDel="00F86F60">
                                  <w:rPr>
                                    <w:rFonts w:ascii="DINOT-Extlight" w:hAnsi="DINOT-Extlight" w:cstheme="minorHAnsi"/>
                                    <w:noProof/>
                                    <w:sz w:val="20"/>
                                    <w:szCs w:val="20"/>
                                  </w:rPr>
                                  <w:delText>personnel</w:delText>
                                </w:r>
                              </w:del>
                              <w:r w:rsidRPr="005763AE">
                                <w:rPr>
                                  <w:rFonts w:ascii="DINOT-Extlight" w:hAnsi="DINOT-Extlight" w:cstheme="minorHAnsi"/>
                                  <w:noProof/>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3665E" id="Text Box 196" o:spid="_x0000_s1034" type="#_x0000_t202" style="position:absolute;left:0;text-align:left;margin-left:-163.6pt;margin-top:40.35pt;width:129.6pt;height:88.7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" fillcolor="#e5efef" stroked="f" strokeweight=".5pt">
                  <v:textbox>
                    <w:txbxContent>
                      <w:p w14:paraId="0D89132E" w14:textId="77BF9121" w:rsidR="001F389A" w:rsidRPr="007D599F" w:rsidRDefault="001F389A" w:rsidP="00B25F4A">
                        <w:pPr>
                          <w:ind w:left="0"/>
                          <w:rPr>
                            <w:rFonts w:ascii="DINOT" w:hAnsi="DINOT" w:cstheme="minorHAnsi"/>
                            <w:sz w:val="20"/>
                            <w:szCs w:val="20"/>
                          </w:rPr>
                        </w:pPr>
                        <w:r w:rsidRPr="00867F50">
                          <w:rPr>
                            <w:rFonts w:ascii="DINOT-Bold" w:hAnsi="DINOT-Bold" w:cstheme="minorHAnsi"/>
                            <w:b/>
                            <w:bCs/>
                            <w:color w:val="ED0677"/>
                            <w:sz w:val="20"/>
                            <w:szCs w:val="20"/>
                            <w:rPrChange w:id="510" w:author="david goldhar" w:date="2018-08-02T22:01:00Z">
                              <w:rPr>
                                <w:rFonts w:ascii="DINOT-Bold" w:hAnsi="DINOT-Bold" w:cstheme="minorHAnsi"/>
                                <w:color w:val="ED0677"/>
                                <w:sz w:val="20"/>
                                <w:szCs w:val="20"/>
                              </w:rPr>
                            </w:rPrChange>
                          </w:rPr>
                          <w:t>Note</w:t>
                        </w:r>
                        <w:r>
                          <w:rPr>
                            <w:rFonts w:ascii="DINOT-Bold" w:hAnsi="DINOT-Bold" w:cstheme="minorHAnsi"/>
                            <w:color w:val="ED0677"/>
                            <w:sz w:val="20"/>
                            <w:szCs w:val="20"/>
                          </w:rPr>
                          <w:t xml:space="preserve">: </w:t>
                        </w:r>
                        <w:del w:id="511" w:author="david goldhar" w:date="2018-08-02T21:59:00Z">
                          <w:r w:rsidDel="00867F50">
                            <w:rPr>
                              <w:rFonts w:ascii="DINOT-Bold" w:hAnsi="DINOT-Bold" w:cstheme="minorHAnsi"/>
                              <w:color w:val="ED0677"/>
                              <w:sz w:val="20"/>
                              <w:szCs w:val="20"/>
                            </w:rPr>
                            <w:delText xml:space="preserve"> </w:delText>
                          </w:r>
                        </w:del>
                        <w:ins w:id="512" w:author="david goldhar" w:date="2018-08-02T21:48:00Z">
                          <w:r w:rsidRPr="00FF0174">
                            <w:t xml:space="preserve"> At this point</w:t>
                          </w:r>
                        </w:ins>
                        <w:ins w:id="513" w:author="david goldhar" w:date="2018-08-02T21:59:00Z">
                          <w:r>
                            <w:t>,</w:t>
                          </w:r>
                        </w:ins>
                        <w:ins w:id="514" w:author="david goldhar" w:date="2018-08-02T21:48:00Z">
                          <w:r w:rsidRPr="00FF0174">
                            <w:t xml:space="preserve"> the projector should display your 3</w:t>
                          </w:r>
                        </w:ins>
                        <w:ins w:id="515" w:author="david goldhar" w:date="2018-08-02T21:59:00Z">
                          <w:r>
                            <w:t>D</w:t>
                          </w:r>
                        </w:ins>
                        <w:ins w:id="516" w:author="david goldhar" w:date="2018-08-02T21:48:00Z">
                          <w:r w:rsidRPr="00FF0174">
                            <w:t xml:space="preserve"> model in the same way as shown on the right side of the screen</w:t>
                          </w:r>
                          <w:r w:rsidRPr="005763AE" w:rsidDel="00F86F60">
                            <w:rPr>
                              <w:rFonts w:ascii="DINOT-Extlight" w:hAnsi="DINOT-Extlight" w:cstheme="minorHAnsi"/>
                              <w:noProof/>
                              <w:sz w:val="20"/>
                              <w:szCs w:val="20"/>
                            </w:rPr>
                            <w:t xml:space="preserve"> </w:t>
                          </w:r>
                        </w:ins>
                        <w:del w:id="517" w:author="david goldhar" w:date="2018-08-02T21:48:00Z">
                          <w:r w:rsidRPr="005763AE" w:rsidDel="00F86F60">
                            <w:rPr>
                              <w:rFonts w:ascii="DINOT-Extlight" w:hAnsi="DINOT-Extlight" w:cstheme="minorHAnsi"/>
                              <w:noProof/>
                              <w:sz w:val="20"/>
                              <w:szCs w:val="20"/>
                            </w:rPr>
                            <w:delText xml:space="preserve">In some cases models are designed to be lighted </w:delText>
                          </w:r>
                        </w:del>
                        <w:ins w:id="518" w:author="Louis Gordon" w:date="2017-12-12T12:23:00Z">
                          <w:del w:id="519" w:author="david goldhar" w:date="2018-08-02T21:48:00Z">
                            <w:r w:rsidRPr="005763AE" w:rsidDel="00F86F60">
                              <w:rPr>
                                <w:rFonts w:ascii="DINOT-Extlight" w:hAnsi="DINOT-Extlight" w:cstheme="minorHAnsi"/>
                                <w:noProof/>
                                <w:sz w:val="20"/>
                                <w:szCs w:val="20"/>
                              </w:rPr>
                              <w:delText>l</w:delText>
                            </w:r>
                            <w:r w:rsidDel="00F86F60">
                              <w:rPr>
                                <w:rFonts w:ascii="DINOT-Extlight" w:hAnsi="DINOT-Extlight" w:cstheme="minorHAnsi"/>
                                <w:noProof/>
                                <w:sz w:val="20"/>
                                <w:szCs w:val="20"/>
                              </w:rPr>
                              <w:delText>it</w:delText>
                            </w:r>
                            <w:r w:rsidRPr="005763AE" w:rsidDel="00F86F60">
                              <w:rPr>
                                <w:rFonts w:ascii="DINOT-Extlight" w:hAnsi="DINOT-Extlight" w:cstheme="minorHAnsi"/>
                                <w:noProof/>
                                <w:sz w:val="20"/>
                                <w:szCs w:val="20"/>
                              </w:rPr>
                              <w:delText xml:space="preserve"> </w:delText>
                            </w:r>
                          </w:del>
                        </w:ins>
                        <w:del w:id="520" w:author="david goldhar" w:date="2018-08-02T21:48:00Z">
                          <w:r w:rsidRPr="005763AE" w:rsidDel="00F86F60">
                            <w:rPr>
                              <w:rFonts w:ascii="DINOT-Extlight" w:hAnsi="DINOT-Extlight" w:cstheme="minorHAnsi"/>
                              <w:noProof/>
                              <w:sz w:val="20"/>
                              <w:szCs w:val="20"/>
                            </w:rPr>
                            <w:delText xml:space="preserve">from inside, which may entail some changes in the steps described in this guide. For those cases, please refer to the relevant How-to </w:delText>
                          </w:r>
                          <w:r w:rsidDel="00F86F60">
                            <w:rPr>
                              <w:rFonts w:ascii="DINOT-Extlight" w:hAnsi="DINOT-Extlight" w:cstheme="minorHAnsi"/>
                              <w:noProof/>
                              <w:sz w:val="20"/>
                              <w:szCs w:val="20"/>
                            </w:rPr>
                            <w:delText>G</w:delText>
                          </w:r>
                          <w:r w:rsidRPr="005763AE" w:rsidDel="00F86F60">
                            <w:rPr>
                              <w:rFonts w:ascii="DINOT-Extlight" w:hAnsi="DINOT-Extlight" w:cstheme="minorHAnsi"/>
                              <w:noProof/>
                              <w:sz w:val="20"/>
                              <w:szCs w:val="20"/>
                            </w:rPr>
                            <w:delText xml:space="preserve">uides, or contact Massivit Service </w:delText>
                          </w:r>
                        </w:del>
                        <w:ins w:id="521" w:author="Louis Gordon" w:date="2017-12-12T12:24:00Z">
                          <w:del w:id="522" w:author="david goldhar" w:date="2018-08-02T21:48:00Z">
                            <w:r w:rsidDel="00F86F60">
                              <w:rPr>
                                <w:rFonts w:ascii="DINOT-Extlight" w:hAnsi="DINOT-Extlight" w:cstheme="minorHAnsi"/>
                                <w:noProof/>
                                <w:sz w:val="20"/>
                                <w:szCs w:val="20"/>
                              </w:rPr>
                              <w:delText>s</w:delText>
                            </w:r>
                            <w:r w:rsidRPr="005763AE" w:rsidDel="00F86F60">
                              <w:rPr>
                                <w:rFonts w:ascii="DINOT-Extlight" w:hAnsi="DINOT-Extlight" w:cstheme="minorHAnsi"/>
                                <w:noProof/>
                                <w:sz w:val="20"/>
                                <w:szCs w:val="20"/>
                              </w:rPr>
                              <w:delText xml:space="preserve">ervice </w:delText>
                            </w:r>
                          </w:del>
                        </w:ins>
                        <w:del w:id="523" w:author="david goldhar" w:date="2018-08-02T21:48:00Z">
                          <w:r w:rsidRPr="00346A3B" w:rsidDel="00F86F60">
                            <w:rPr>
                              <w:rFonts w:ascii="DINOT-Extlight" w:hAnsi="DINOT-Extlight" w:cstheme="minorHAnsi"/>
                              <w:noProof/>
                              <w:sz w:val="20"/>
                              <w:szCs w:val="20"/>
                            </w:rPr>
                            <w:delText>personnel</w:delText>
                          </w:r>
                        </w:del>
                        <w:r w:rsidRPr="005763AE">
                          <w:rPr>
                            <w:rFonts w:ascii="DINOT-Extlight" w:hAnsi="DINOT-Extlight" w:cstheme="minorHAnsi"/>
                            <w:noProof/>
                            <w:sz w:val="20"/>
                            <w:szCs w:val="20"/>
                          </w:rPr>
                          <w:t>.</w:t>
                        </w:r>
                      </w:p>
                    </w:txbxContent>
                  </v:textbox>
                  <w10:wrap type="topAndBottom"/>
                </v:shape>
              </w:pict>
            </mc:Fallback>
          </mc:AlternateContent>
        </w:r>
      </w:ins>
      <w:del w:id="524" w:author="david goldhar" w:date="2018-08-02T21:48:00Z">
        <w:r w:rsidR="00925EFB" w:rsidRPr="00925EFB" w:rsidDel="00F86F60">
          <w:rPr>
            <w:lang w:bidi="ar-SA"/>
          </w:rPr>
          <mc:AlternateContent>
            <mc:Choice Requires="wps">
              <w:drawing>
                <wp:anchor distT="45720" distB="45720" distL="114300" distR="114300" simplePos="0" relativeHeight="251742208" behindDoc="0" locked="0" layoutInCell="1" allowOverlap="1" wp14:anchorId="05221FB0" wp14:editId="2951F484">
                  <wp:simplePos x="0" y="0"/>
                  <wp:positionH relativeFrom="column">
                    <wp:posOffset>-2128520</wp:posOffset>
                  </wp:positionH>
                  <wp:positionV relativeFrom="paragraph">
                    <wp:posOffset>373380</wp:posOffset>
                  </wp:positionV>
                  <wp:extent cx="2360930" cy="1404620"/>
                  <wp:effectExtent l="0" t="0" r="22860" b="1143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7F3C393" w14:textId="51C6FE35" w:rsidR="001F389A" w:rsidRDefault="001F389A" w:rsidP="00046F29">
                              <w:pPr>
                                <w:pStyle w:val="QuickTip"/>
                              </w:pPr>
                              <w:r w:rsidRPr="00656B4B">
                                <w:rPr>
                                  <w:b/>
                                  <w:bCs w:val="0"/>
                                </w:rPr>
                                <w:t>Note</w:t>
                              </w:r>
                              <w:del w:id="525" w:author="david goldhar" w:date="2018-08-02T21:48:00Z">
                                <w:r w:rsidRPr="00766271" w:rsidDel="00F86F60">
                                  <w:delText>:</w:delText>
                                </w:r>
                                <w:r w:rsidRPr="00FF0174" w:rsidDel="00F86F60">
                                  <w:delText xml:space="preserve"> At this point the projector should display your 3d model in the same way as shown on the right side of the screen</w:delText>
                                </w:r>
                              </w:del>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221FB0" id="_x0000_s1035" type="#_x0000_t202" style="position:absolute;left:0;text-align:left;margin-left:-167.6pt;margin-top:29.4pt;width:185.9pt;height:110.6pt;z-index:2517422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7yJgIAAEw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">
                  <v:textbox style="mso-fit-shape-to-text:t">
                    <w:txbxContent>
                      <w:p w14:paraId="07F3C393" w14:textId="51C6FE35" w:rsidR="001F389A" w:rsidRDefault="001F389A" w:rsidP="00046F29">
                        <w:pPr>
                          <w:pStyle w:val="QuickTip"/>
                        </w:pPr>
                        <w:r w:rsidRPr="00656B4B">
                          <w:rPr>
                            <w:b/>
                            <w:bCs w:val="0"/>
                          </w:rPr>
                          <w:t>Note</w:t>
                        </w:r>
                        <w:del w:id="526" w:author="david goldhar" w:date="2018-08-02T21:48:00Z">
                          <w:r w:rsidRPr="00766271" w:rsidDel="00F86F60">
                            <w:delText>:</w:delText>
                          </w:r>
                          <w:r w:rsidRPr="00FF0174" w:rsidDel="00F86F60">
                            <w:delText xml:space="preserve"> At this point the projector should display your 3d model in the same way as shown on the right side of the screen</w:delText>
                          </w:r>
                        </w:del>
                      </w:p>
                    </w:txbxContent>
                  </v:textbox>
                  <w10:wrap type="square"/>
                </v:shape>
              </w:pict>
            </mc:Fallback>
          </mc:AlternateContent>
        </w:r>
      </w:del>
      <w:r w:rsidR="00A01D71" w:rsidRPr="00766271">
        <w:drawing>
          <wp:inline distT="0" distB="0" distL="0" distR="0" wp14:anchorId="07108961" wp14:editId="6443DC3C">
            <wp:extent cx="4177030" cy="23494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g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77030" cy="2349431"/>
                    </a:xfrm>
                    <a:prstGeom prst="rect">
                      <a:avLst/>
                    </a:prstGeom>
                  </pic:spPr>
                </pic:pic>
              </a:graphicData>
            </a:graphic>
          </wp:inline>
        </w:drawing>
      </w:r>
    </w:p>
    <w:p w14:paraId="32832CC5" w14:textId="14525B66" w:rsidR="00842F65" w:rsidRPr="00936AE7" w:rsidRDefault="00842F65" w:rsidP="0084639B">
      <w:pPr>
        <w:pStyle w:val="ProcedureMajorStep"/>
      </w:pPr>
      <w:bookmarkStart w:id="527" w:name="_Toc521220439"/>
      <w:bookmarkStart w:id="528" w:name="_Toc521221269"/>
      <w:r w:rsidRPr="00936AE7">
        <w:rPr>
          <w:color w:val="FF6699"/>
        </w:rPr>
        <w:t xml:space="preserve">Step 6: </w:t>
      </w:r>
      <w:r w:rsidRPr="00936AE7">
        <w:t>Set up the projection, prior to calibration</w:t>
      </w:r>
      <w:bookmarkEnd w:id="527"/>
      <w:bookmarkEnd w:id="528"/>
    </w:p>
    <w:p w14:paraId="11EBB25A" w14:textId="77777777" w:rsidR="00DF3889" w:rsidRDefault="00842F65" w:rsidP="00842F65">
      <w:pPr>
        <w:pStyle w:val="BodyText"/>
        <w:rPr>
          <w:ins w:id="529" w:author="david goldhar" w:date="2018-08-02T09:20:00Z"/>
          <w:lang w:bidi="ar-SA"/>
        </w:rPr>
      </w:pPr>
      <w:r>
        <w:rPr>
          <w:lang w:bidi="ar-SA"/>
        </w:rPr>
        <w:t>Adjust the model’s projection scale and orientation to roughly match the 3D object you want to map. Place the model’s projection next to the 3D object</w:t>
      </w:r>
      <w:ins w:id="530" w:author="david goldhar" w:date="2018-08-02T09:16:00Z">
        <w:r w:rsidR="00BF084A">
          <w:rPr>
            <w:lang w:bidi="ar-SA"/>
          </w:rPr>
          <w:t>,</w:t>
        </w:r>
      </w:ins>
      <w:r>
        <w:rPr>
          <w:lang w:bidi="ar-SA"/>
        </w:rPr>
        <w:t xml:space="preserve"> as </w:t>
      </w:r>
      <w:del w:id="531" w:author="david goldhar" w:date="2018-08-02T09:16:00Z">
        <w:r w:rsidDel="00BF084A">
          <w:rPr>
            <w:lang w:bidi="ar-SA"/>
          </w:rPr>
          <w:delText xml:space="preserve">seen </w:delText>
        </w:r>
      </w:del>
      <w:ins w:id="532" w:author="david goldhar" w:date="2018-08-02T09:16:00Z">
        <w:r w:rsidR="00BF084A">
          <w:rPr>
            <w:lang w:bidi="ar-SA"/>
          </w:rPr>
          <w:t xml:space="preserve">illustrated </w:t>
        </w:r>
      </w:ins>
      <w:r>
        <w:rPr>
          <w:lang w:bidi="ar-SA"/>
        </w:rPr>
        <w:t>in the diagram below. Do not attempt to place the projection on the 3D object at this stage.</w:t>
      </w:r>
      <w:ins w:id="533" w:author="david goldhar" w:date="2018-08-02T09:20:00Z">
        <w:r w:rsidR="00DF3889">
          <w:rPr>
            <w:lang w:bidi="ar-SA"/>
          </w:rPr>
          <w:t xml:space="preserve"> </w:t>
        </w:r>
      </w:ins>
    </w:p>
    <w:p w14:paraId="6D59448D" w14:textId="173CC8AF" w:rsidR="00842F65" w:rsidRDefault="00DF3889" w:rsidP="00842F65">
      <w:pPr>
        <w:pStyle w:val="BodyText"/>
        <w:rPr>
          <w:lang w:bidi="ar-SA"/>
        </w:rPr>
      </w:pPr>
      <w:ins w:id="534" w:author="david goldhar" w:date="2018-08-02T09:20:00Z">
        <w:r>
          <w:rPr>
            <w:lang w:bidi="ar-SA"/>
          </w:rPr>
          <w:t>These controls adjust the projection:</w:t>
        </w:r>
      </w:ins>
    </w:p>
    <w:p w14:paraId="57E5484E" w14:textId="45EF3383" w:rsidR="00A01D71" w:rsidRDefault="00842F65">
      <w:pPr>
        <w:pStyle w:val="UL"/>
        <w:rPr>
          <w:ins w:id="535" w:author="david goldhar" w:date="2018-08-02T09:18:00Z"/>
        </w:rPr>
        <w:pPrChange w:id="536" w:author="david goldhar" w:date="2018-08-02T09:24:00Z">
          <w:pPr>
            <w:pStyle w:val="BodyText"/>
          </w:pPr>
        </w:pPrChange>
      </w:pPr>
      <w:r>
        <w:t>Left</w:t>
      </w:r>
      <w:ins w:id="537" w:author="david goldhar" w:date="2018-08-02T09:17:00Z">
        <w:r w:rsidR="00BF084A">
          <w:t>-</w:t>
        </w:r>
      </w:ins>
      <w:del w:id="538" w:author="david goldhar" w:date="2018-08-02T09:17:00Z">
        <w:r w:rsidDel="00BF084A">
          <w:delText xml:space="preserve"> </w:delText>
        </w:r>
      </w:del>
      <w:r>
        <w:t>c</w:t>
      </w:r>
      <w:r w:rsidRPr="001D1559">
        <w:t>lick</w:t>
      </w:r>
      <w:del w:id="539" w:author="david goldhar" w:date="2018-08-02T09:18:00Z">
        <w:r w:rsidRPr="001D1559" w:rsidDel="00DF3889">
          <w:delText>i</w:delText>
        </w:r>
      </w:del>
      <w:del w:id="540" w:author="david goldhar" w:date="2018-08-02T09:17:00Z">
        <w:r w:rsidRPr="001D1559" w:rsidDel="00BF084A">
          <w:delText xml:space="preserve">ng </w:delText>
        </w:r>
      </w:del>
      <w:ins w:id="541" w:author="david goldhar" w:date="2018-08-02T09:17:00Z">
        <w:r w:rsidR="00BF084A">
          <w:t xml:space="preserve"> </w:t>
        </w:r>
      </w:ins>
      <w:r w:rsidRPr="001D1559">
        <w:t>and drag</w:t>
      </w:r>
      <w:del w:id="542" w:author="david goldhar" w:date="2018-08-02T09:17:00Z">
        <w:r w:rsidRPr="001D1559" w:rsidDel="00BF084A">
          <w:delText>ging</w:delText>
        </w:r>
      </w:del>
      <w:r w:rsidRPr="001D1559">
        <w:t xml:space="preserve"> the gizmos </w:t>
      </w:r>
      <w:ins w:id="543" w:author="david goldhar" w:date="2018-08-02T09:19:00Z">
        <w:r w:rsidR="00DF3889">
          <w:t xml:space="preserve">to </w:t>
        </w:r>
      </w:ins>
      <w:del w:id="544" w:author="david goldhar" w:date="2018-08-02T09:19:00Z">
        <w:r w:rsidRPr="001D1559" w:rsidDel="00DF3889">
          <w:delText xml:space="preserve">you can </w:delText>
        </w:r>
      </w:del>
      <w:r w:rsidRPr="001D1559">
        <w:t>scale and rotate</w:t>
      </w:r>
      <w:r>
        <w:t xml:space="preserve"> the projection</w:t>
      </w:r>
      <w:r w:rsidRPr="001D1559">
        <w:t>.</w:t>
      </w:r>
    </w:p>
    <w:p w14:paraId="301E5CB7" w14:textId="17D7A2BD" w:rsidR="00DF3889" w:rsidRPr="00BF084A" w:rsidDel="00DF3889" w:rsidRDefault="00DF3889">
      <w:pPr>
        <w:pStyle w:val="UL"/>
        <w:rPr>
          <w:del w:id="545" w:author="david goldhar" w:date="2018-08-02T09:18:00Z"/>
          <w:rPrChange w:id="546" w:author="david goldhar" w:date="2018-08-02T09:15:00Z">
            <w:rPr>
              <w:del w:id="547" w:author="david goldhar" w:date="2018-08-02T09:18:00Z"/>
              <w:sz w:val="30"/>
              <w:szCs w:val="30"/>
            </w:rPr>
          </w:rPrChange>
        </w:rPr>
        <w:pPrChange w:id="548" w:author="david goldhar" w:date="2018-08-02T09:24:00Z">
          <w:pPr>
            <w:pStyle w:val="ProcStep"/>
            <w:numPr>
              <w:numId w:val="25"/>
            </w:numPr>
          </w:pPr>
        </w:pPrChange>
      </w:pPr>
    </w:p>
    <w:p w14:paraId="61F60280" w14:textId="3BCC92E6" w:rsidR="00A01D71" w:rsidRDefault="00842F65">
      <w:pPr>
        <w:pStyle w:val="UL"/>
        <w:rPr>
          <w:ins w:id="549" w:author="david goldhar" w:date="2018-08-02T09:18:00Z"/>
        </w:rPr>
        <w:pPrChange w:id="550" w:author="david goldhar" w:date="2018-08-02T09:24:00Z">
          <w:pPr>
            <w:pStyle w:val="BodyText"/>
          </w:pPr>
        </w:pPrChange>
      </w:pPr>
      <w:r>
        <w:t>L</w:t>
      </w:r>
      <w:r w:rsidRPr="001D1559">
        <w:t>eft</w:t>
      </w:r>
      <w:ins w:id="551" w:author="david goldhar" w:date="2018-08-02T09:19:00Z">
        <w:r w:rsidR="00DF3889">
          <w:t>-</w:t>
        </w:r>
      </w:ins>
      <w:del w:id="552" w:author="david goldhar" w:date="2018-08-02T09:19:00Z">
        <w:r w:rsidRPr="001D1559" w:rsidDel="00DF3889">
          <w:delText xml:space="preserve"> </w:delText>
        </w:r>
      </w:del>
      <w:r w:rsidRPr="001D1559">
        <w:t>click</w:t>
      </w:r>
      <w:del w:id="553" w:author="david goldhar" w:date="2018-08-02T09:19:00Z">
        <w:r w:rsidRPr="001D1559" w:rsidDel="00DF3889">
          <w:delText>ing</w:delText>
        </w:r>
      </w:del>
      <w:r w:rsidRPr="001D1559">
        <w:t xml:space="preserve"> inside the white outline</w:t>
      </w:r>
      <w:ins w:id="554" w:author="david goldhar" w:date="2018-08-02T09:19:00Z">
        <w:r w:rsidR="00DF3889">
          <w:t xml:space="preserve"> to</w:t>
        </w:r>
      </w:ins>
      <w:del w:id="555" w:author="david goldhar" w:date="2018-08-02T09:19:00Z">
        <w:r w:rsidRPr="001D1559" w:rsidDel="00DF3889">
          <w:delText>, you can</w:delText>
        </w:r>
      </w:del>
      <w:r w:rsidRPr="001D1559">
        <w:t xml:space="preserve"> move the </w:t>
      </w:r>
      <w:r>
        <w:t xml:space="preserve">projected </w:t>
      </w:r>
      <w:r w:rsidRPr="001D1559">
        <w:t>model</w:t>
      </w:r>
      <w:r>
        <w:t>s position</w:t>
      </w:r>
      <w:r w:rsidRPr="001D1559">
        <w:t xml:space="preserve"> in any direction.</w:t>
      </w:r>
    </w:p>
    <w:p w14:paraId="58CE0FFF" w14:textId="74489D06" w:rsidR="00DF3889" w:rsidRPr="00A01D71" w:rsidDel="00DF3889" w:rsidRDefault="00DF3889">
      <w:pPr>
        <w:pStyle w:val="UL"/>
        <w:rPr>
          <w:del w:id="556" w:author="david goldhar" w:date="2018-08-02T09:18:00Z"/>
        </w:rPr>
        <w:pPrChange w:id="557" w:author="david goldhar" w:date="2018-08-02T09:24:00Z">
          <w:pPr>
            <w:pStyle w:val="ProcStep"/>
          </w:pPr>
        </w:pPrChange>
      </w:pPr>
    </w:p>
    <w:p w14:paraId="112496A9" w14:textId="18845DE4" w:rsidR="00842F65" w:rsidRDefault="00842F65">
      <w:pPr>
        <w:pStyle w:val="UL"/>
        <w:rPr>
          <w:ins w:id="558" w:author="david goldhar" w:date="2018-08-02T09:18:00Z"/>
        </w:rPr>
        <w:pPrChange w:id="559" w:author="david goldhar" w:date="2018-08-02T09:24:00Z">
          <w:pPr>
            <w:pStyle w:val="BodyText"/>
          </w:pPr>
        </w:pPrChange>
      </w:pPr>
      <w:r>
        <w:t>Middle</w:t>
      </w:r>
      <w:ins w:id="560" w:author="david goldhar" w:date="2018-08-02T09:19:00Z">
        <w:r w:rsidR="00DF3889">
          <w:t>-</w:t>
        </w:r>
      </w:ins>
      <w:del w:id="561" w:author="david goldhar" w:date="2018-08-02T09:19:00Z">
        <w:r w:rsidDel="00DF3889">
          <w:delText xml:space="preserve"> </w:delText>
        </w:r>
      </w:del>
      <w:r>
        <w:t>click</w:t>
      </w:r>
      <w:del w:id="562" w:author="david goldhar" w:date="2018-08-02T09:19:00Z">
        <w:r w:rsidDel="00DF3889">
          <w:delText>ing</w:delText>
        </w:r>
      </w:del>
      <w:r>
        <w:t xml:space="preserve"> and drag</w:t>
      </w:r>
      <w:del w:id="563" w:author="david goldhar" w:date="2018-08-02T09:19:00Z">
        <w:r w:rsidDel="00DF3889">
          <w:delText>ging</w:delText>
        </w:r>
      </w:del>
      <w:r>
        <w:t xml:space="preserve"> </w:t>
      </w:r>
      <w:ins w:id="564" w:author="david goldhar" w:date="2018-08-02T09:19:00Z">
        <w:r w:rsidR="00DF3889">
          <w:t xml:space="preserve">to </w:t>
        </w:r>
      </w:ins>
      <w:del w:id="565" w:author="david goldhar" w:date="2018-08-02T09:19:00Z">
        <w:r w:rsidDel="00DF3889">
          <w:delText xml:space="preserve">will move </w:delText>
        </w:r>
      </w:del>
      <w:ins w:id="566" w:author="david goldhar" w:date="2018-08-02T09:19:00Z">
        <w:r w:rsidR="00DF3889">
          <w:t xml:space="preserve">change </w:t>
        </w:r>
      </w:ins>
      <w:r>
        <w:t>the position of the view only</w:t>
      </w:r>
      <w:ins w:id="567" w:author="david goldhar" w:date="2018-08-02T09:19:00Z">
        <w:r w:rsidR="00DF3889">
          <w:t>,</w:t>
        </w:r>
      </w:ins>
      <w:r>
        <w:t xml:space="preserve"> without changing the </w:t>
      </w:r>
      <w:ins w:id="568" w:author="david goldhar" w:date="2018-08-02T09:20:00Z">
        <w:r w:rsidR="00DF3889">
          <w:t xml:space="preserve">position of the </w:t>
        </w:r>
      </w:ins>
      <w:r>
        <w:t>projected model</w:t>
      </w:r>
      <w:del w:id="569" w:author="david goldhar" w:date="2018-08-02T09:20:00Z">
        <w:r w:rsidDel="00DF3889">
          <w:delText>s position</w:delText>
        </w:r>
      </w:del>
      <w:r>
        <w:t>.</w:t>
      </w:r>
    </w:p>
    <w:p w14:paraId="0BEB4022" w14:textId="5B0801B6" w:rsidR="00DF3889" w:rsidRPr="00A01D71" w:rsidDel="00DF3889" w:rsidRDefault="00DF3889">
      <w:pPr>
        <w:pStyle w:val="BodyText"/>
        <w:rPr>
          <w:del w:id="570" w:author="david goldhar" w:date="2018-08-02T09:18:00Z"/>
          <w:sz w:val="30"/>
          <w:szCs w:val="30"/>
        </w:rPr>
        <w:pPrChange w:id="571" w:author="david goldhar" w:date="2018-08-02T09:18:00Z">
          <w:pPr>
            <w:pStyle w:val="ProcStep"/>
          </w:pPr>
        </w:pPrChange>
      </w:pPr>
    </w:p>
    <w:p w14:paraId="43B498F4" w14:textId="4781CDE3" w:rsidR="00842F65" w:rsidRDefault="00842F65">
      <w:pPr>
        <w:pStyle w:val="figure"/>
        <w:rPr>
          <w:lang w:bidi="ar-SA"/>
        </w:rPr>
        <w:pPrChange w:id="572" w:author="david goldhar" w:date="2018-08-02T09:25:00Z">
          <w:pPr>
            <w:ind w:left="0"/>
          </w:pPr>
        </w:pPrChange>
      </w:pPr>
      <w:del w:id="573" w:author="david goldhar" w:date="2018-08-02T09:25:00Z">
        <w:r w:rsidDel="00DF3889">
          <w:drawing>
            <wp:inline distT="0" distB="0" distL="0" distR="0" wp14:anchorId="2EE89DA8" wp14:editId="01367AE4">
              <wp:extent cx="4838934" cy="21774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8869" cy="2199914"/>
                      </a:xfrm>
                      <a:prstGeom prst="rect">
                        <a:avLst/>
                      </a:prstGeom>
                    </pic:spPr>
                  </pic:pic>
                </a:graphicData>
              </a:graphic>
            </wp:inline>
          </w:drawing>
        </w:r>
      </w:del>
      <w:ins w:id="574" w:author="david goldhar" w:date="2018-08-02T09:25:00Z">
        <w:r w:rsidR="00DF3889" w:rsidRPr="00DF3889">
          <w:rPr>
            <w:lang w:bidi="ar-SA"/>
          </w:rPr>
          <w:drawing>
            <wp:inline distT="0" distB="0" distL="0" distR="0" wp14:anchorId="59C45E1F" wp14:editId="46ADFBD1">
              <wp:extent cx="3467405" cy="264404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241" cy="2651542"/>
                      </a:xfrm>
                      <a:prstGeom prst="rect">
                        <a:avLst/>
                      </a:prstGeom>
                    </pic:spPr>
                  </pic:pic>
                </a:graphicData>
              </a:graphic>
            </wp:inline>
          </w:drawing>
        </w:r>
      </w:ins>
    </w:p>
    <w:p w14:paraId="025CA508" w14:textId="77777777" w:rsidR="00842F65" w:rsidRPr="00936AE7" w:rsidRDefault="00842F65" w:rsidP="0084639B">
      <w:pPr>
        <w:pStyle w:val="ProcedureMajorStep"/>
      </w:pPr>
      <w:bookmarkStart w:id="575" w:name="_Toc521220440"/>
      <w:bookmarkStart w:id="576" w:name="_Toc521221270"/>
      <w:r w:rsidRPr="00936AE7">
        <w:rPr>
          <w:color w:val="FF6699"/>
        </w:rPr>
        <w:t xml:space="preserve">Step 7:  </w:t>
      </w:r>
      <w:r w:rsidRPr="00936AE7">
        <w:t>Projection Mapping Calibration</w:t>
      </w:r>
      <w:bookmarkEnd w:id="575"/>
      <w:bookmarkEnd w:id="576"/>
    </w:p>
    <w:p w14:paraId="3733D5F6" w14:textId="77777777" w:rsidR="00842F65" w:rsidRDefault="00842F65" w:rsidP="00842F65">
      <w:pPr>
        <w:ind w:left="0"/>
        <w:rPr>
          <w:sz w:val="30"/>
          <w:szCs w:val="30"/>
          <w:lang w:bidi="ar-SA"/>
        </w:rPr>
      </w:pPr>
      <w:r w:rsidRPr="00936AE7">
        <w:rPr>
          <w:noProof/>
          <w:color w:val="FF6699"/>
          <w:sz w:val="24"/>
          <w:szCs w:val="24"/>
        </w:rPr>
        <w:drawing>
          <wp:inline distT="0" distB="0" distL="0" distR="0" wp14:anchorId="512C6726" wp14:editId="2F7DF2C0">
            <wp:extent cx="5943600" cy="334334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344"/>
                    </a:xfrm>
                    <a:prstGeom prst="rect">
                      <a:avLst/>
                    </a:prstGeom>
                  </pic:spPr>
                </pic:pic>
              </a:graphicData>
            </a:graphic>
          </wp:inline>
        </w:drawing>
      </w:r>
    </w:p>
    <w:p w14:paraId="5AA3FEBB" w14:textId="05A89C9B" w:rsidR="00842F65" w:rsidRDefault="00842F65" w:rsidP="003452B9">
      <w:pPr>
        <w:pStyle w:val="BodyText"/>
        <w:rPr>
          <w:ins w:id="577" w:author="david goldhar" w:date="2018-08-02T09:25:00Z"/>
        </w:rPr>
        <w:pPrChange w:id="578" w:author="david goldhar" w:date="2018-08-05T17:09:00Z">
          <w:pPr>
            <w:pStyle w:val="BodyText"/>
          </w:pPr>
        </w:pPrChange>
      </w:pPr>
      <w:r w:rsidRPr="00735F1E">
        <w:t>Left</w:t>
      </w:r>
      <w:ins w:id="579" w:author="david goldhar" w:date="2018-08-02T09:37:00Z">
        <w:r w:rsidR="009D6FEB">
          <w:t>-</w:t>
        </w:r>
      </w:ins>
      <w:del w:id="580" w:author="david goldhar" w:date="2018-08-02T09:37:00Z">
        <w:r w:rsidRPr="00735F1E" w:rsidDel="009D6FEB">
          <w:delText xml:space="preserve"> </w:delText>
        </w:r>
      </w:del>
      <w:r w:rsidRPr="00735F1E">
        <w:t xml:space="preserve">click </w:t>
      </w:r>
      <w:r>
        <w:t>to</w:t>
      </w:r>
      <w:r w:rsidRPr="00735F1E">
        <w:t xml:space="preserve"> </w:t>
      </w:r>
      <w:del w:id="581" w:author="david goldhar" w:date="2018-08-02T09:38:00Z">
        <w:r w:rsidRPr="00735F1E" w:rsidDel="009D6FEB">
          <w:delText xml:space="preserve">turn on </w:delText>
        </w:r>
      </w:del>
      <w:ins w:id="582" w:author="david goldhar" w:date="2018-08-02T09:38:00Z">
        <w:r w:rsidR="009D6FEB">
          <w:t xml:space="preserve">activate </w:t>
        </w:r>
      </w:ins>
      <w:ins w:id="583" w:author="david goldhar" w:date="2018-08-02T09:37:00Z">
        <w:r w:rsidR="009D6FEB">
          <w:t xml:space="preserve">the </w:t>
        </w:r>
      </w:ins>
      <w:ins w:id="584" w:author="david goldhar" w:date="2018-08-02T09:38:00Z">
        <w:r w:rsidR="009D6FEB" w:rsidRPr="005600CF">
          <w:rPr>
            <w:b/>
            <w:bCs/>
            <w:lang w:bidi="ar-SA"/>
            <w:rPrChange w:id="585" w:author="david goldhar" w:date="2018-08-05T15:14:00Z">
              <w:rPr/>
            </w:rPrChange>
          </w:rPr>
          <w:t>C</w:t>
        </w:r>
      </w:ins>
      <w:del w:id="586" w:author="david goldhar" w:date="2018-08-02T09:38:00Z">
        <w:r w:rsidRPr="005600CF" w:rsidDel="009D6FEB">
          <w:rPr>
            <w:b/>
            <w:bCs/>
            <w:lang w:bidi="ar-SA"/>
            <w:rPrChange w:id="587" w:author="david goldhar" w:date="2018-08-05T15:14:00Z">
              <w:rPr/>
            </w:rPrChange>
          </w:rPr>
          <w:delText>c</w:delText>
        </w:r>
      </w:del>
      <w:r w:rsidRPr="005600CF">
        <w:rPr>
          <w:b/>
          <w:bCs/>
          <w:lang w:bidi="ar-SA"/>
          <w:rPrChange w:id="588" w:author="david goldhar" w:date="2018-08-05T15:14:00Z">
            <w:rPr/>
          </w:rPrChange>
        </w:rPr>
        <w:t>alibrate</w:t>
      </w:r>
      <w:r>
        <w:t xml:space="preserve"> button in the menu on </w:t>
      </w:r>
      <w:r w:rsidRPr="00735F1E">
        <w:t>the bottom left side</w:t>
      </w:r>
      <w:ins w:id="589" w:author="david goldhar" w:date="2018-08-02T09:38:00Z">
        <w:r w:rsidR="009D6FEB">
          <w:t>,</w:t>
        </w:r>
      </w:ins>
      <w:ins w:id="590" w:author="david goldhar" w:date="2018-08-02T09:43:00Z">
        <w:r w:rsidR="009D6FEB">
          <w:t xml:space="preserve"> </w:t>
        </w:r>
      </w:ins>
      <w:del w:id="591" w:author="david goldhar" w:date="2018-08-02T09:38:00Z">
        <w:r w:rsidRPr="00735F1E" w:rsidDel="009D6FEB">
          <w:delText xml:space="preserve"> of the screen</w:delText>
        </w:r>
        <w:r w:rsidDel="009D6FEB">
          <w:delText xml:space="preserve"> </w:delText>
        </w:r>
      </w:del>
      <w:r>
        <w:t>to initiate the calibration process.</w:t>
      </w:r>
    </w:p>
    <w:p w14:paraId="3F5400F1" w14:textId="5A6E6940" w:rsidR="00DF3889" w:rsidRPr="00DF3889" w:rsidDel="00DF3889" w:rsidRDefault="00DF3889">
      <w:pPr>
        <w:pStyle w:val="ProcStep"/>
        <w:numPr>
          <w:ilvl w:val="0"/>
          <w:numId w:val="0"/>
        </w:numPr>
        <w:ind w:left="720" w:hanging="360"/>
        <w:rPr>
          <w:del w:id="592" w:author="david goldhar" w:date="2018-08-02T09:26:00Z"/>
          <w:sz w:val="30"/>
          <w:szCs w:val="30"/>
        </w:rPr>
        <w:pPrChange w:id="593" w:author="david goldhar" w:date="2018-08-02T09:26:00Z">
          <w:pPr>
            <w:pStyle w:val="ProcStep"/>
            <w:numPr>
              <w:numId w:val="26"/>
            </w:numPr>
          </w:pPr>
        </w:pPrChange>
      </w:pPr>
    </w:p>
    <w:p w14:paraId="60703DE6" w14:textId="705C8F94" w:rsidR="00842F65" w:rsidRPr="00B30652" w:rsidRDefault="00842F65" w:rsidP="00842F65">
      <w:pPr>
        <w:pStyle w:val="figure"/>
        <w:rPr>
          <w:lang w:bidi="ar-SA"/>
        </w:rPr>
      </w:pPr>
      <w:r>
        <w:drawing>
          <wp:inline distT="0" distB="0" distL="0" distR="0" wp14:anchorId="0DD67057" wp14:editId="01848ABD">
            <wp:extent cx="4791882" cy="26954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36571" cy="2720571"/>
                    </a:xfrm>
                    <a:prstGeom prst="rect">
                      <a:avLst/>
                    </a:prstGeom>
                  </pic:spPr>
                </pic:pic>
              </a:graphicData>
            </a:graphic>
          </wp:inline>
        </w:drawing>
      </w:r>
    </w:p>
    <w:p w14:paraId="4D0384F5" w14:textId="58C895A3" w:rsidR="00842F65" w:rsidRPr="00D227F3" w:rsidRDefault="00F86F60">
      <w:pPr>
        <w:pStyle w:val="BodyText"/>
        <w:rPr>
          <w:b/>
          <w:bCs/>
          <w:lang w:bidi="ar-SA"/>
        </w:rPr>
      </w:pPr>
      <w:ins w:id="594" w:author="david goldhar" w:date="2018-08-02T21:45:00Z">
        <w:r w:rsidRPr="00F86F60">
          <w:rPr>
            <w:rFonts w:ascii="DINOT-Extlight" w:hAnsi="DINOT-Extlight"/>
            <w:noProof/>
            <w:sz w:val="24"/>
            <w:szCs w:val="20"/>
            <w:lang w:bidi="ar-SA"/>
          </w:rPr>
          <mc:AlternateContent>
            <mc:Choice Requires="wps">
              <w:drawing>
                <wp:anchor distT="0" distB="0" distL="114300" distR="114300" simplePos="0" relativeHeight="251752448" behindDoc="0" locked="0" layoutInCell="1" allowOverlap="1" wp14:anchorId="21548DB8" wp14:editId="7A8A4B0B">
                  <wp:simplePos x="0" y="0"/>
                  <wp:positionH relativeFrom="column">
                    <wp:posOffset>-2370455</wp:posOffset>
                  </wp:positionH>
                  <wp:positionV relativeFrom="paragraph">
                    <wp:posOffset>342900</wp:posOffset>
                  </wp:positionV>
                  <wp:extent cx="1858010" cy="2457450"/>
                  <wp:effectExtent l="0" t="0" r="8890" b="0"/>
                  <wp:wrapSquare wrapText="bothSides"/>
                  <wp:docPr id="195" name="Text Box 195"/>
                  <wp:cNvGraphicFramePr/>
                  <a:graphic xmlns:a="http://schemas.openxmlformats.org/drawingml/2006/main">
                    <a:graphicData uri="http://schemas.microsoft.com/office/word/2010/wordprocessingShape">
                      <wps:wsp>
                        <wps:cNvSpPr txBox="1"/>
                        <wps:spPr>
                          <a:xfrm>
                            <a:off x="0" y="0"/>
                            <a:ext cx="1858010" cy="2457450"/>
                          </a:xfrm>
                          <a:prstGeom prst="rect">
                            <a:avLst/>
                          </a:prstGeom>
                          <a:solidFill>
                            <a:srgbClr val="E5EFEF"/>
                          </a:solidFill>
                          <a:ln w="6350">
                            <a:noFill/>
                          </a:ln>
                        </wps:spPr>
                        <wps:txbx>
                          <w:txbxContent>
                            <w:p w14:paraId="69AECC00" w14:textId="52AB4894" w:rsidR="001F389A" w:rsidRPr="007D599F" w:rsidRDefault="001F389A" w:rsidP="00F86F60">
                              <w:pPr>
                                <w:ind w:left="0"/>
                                <w:rPr>
                                  <w:rFonts w:ascii="DINOT" w:hAnsi="DINOT" w:cstheme="minorHAnsi"/>
                                  <w:sz w:val="20"/>
                                  <w:szCs w:val="20"/>
                                </w:rPr>
                              </w:pPr>
                              <w:del w:id="595" w:author="david goldhar" w:date="2018-08-02T21:45:00Z">
                                <w:r w:rsidRPr="00867F50" w:rsidDel="00B25F4A">
                                  <w:rPr>
                                    <w:rFonts w:ascii="DINOT-Bold" w:hAnsi="DINOT-Bold" w:cstheme="minorHAnsi"/>
                                    <w:color w:val="ED0677"/>
                                    <w:sz w:val="20"/>
                                    <w:szCs w:val="20"/>
                                  </w:rPr>
                                  <w:delText xml:space="preserve">Note:  </w:delText>
                                </w:r>
                              </w:del>
                              <w:ins w:id="596" w:author="david goldhar" w:date="2018-08-02T21:45:00Z">
                                <w:r w:rsidRPr="00867F50">
                                  <w:rPr>
                                    <w:b/>
                                    <w:color w:val="ED0677"/>
                                    <w:rPrChange w:id="597" w:author="david goldhar" w:date="2018-08-02T22:00:00Z">
                                      <w:rPr>
                                        <w:b/>
                                      </w:rPr>
                                    </w:rPrChange>
                                  </w:rPr>
                                  <w:t>Quick Tip</w:t>
                                </w:r>
                                <w:r w:rsidRPr="00656B4B">
                                  <w:rPr>
                                    <w:b/>
                                  </w:rPr>
                                  <w:t>:</w:t>
                                </w:r>
                                <w:r>
                                  <w:t xml:space="preserve"> </w:t>
                                </w:r>
                              </w:ins>
                              <w:moveToRangeStart w:id="598" w:author="david goldhar" w:date="2018-08-02T21:49:00Z" w:name="move521009896"/>
                              <w:moveTo w:id="599" w:author="david goldhar" w:date="2018-08-02T21:49:00Z">
                                <w:r>
                                  <w:t>It is good practice to zoom into point using the middle mouse scrolling button</w:t>
                                </w:r>
                              </w:moveTo>
                              <w:ins w:id="600" w:author="david goldhar" w:date="2018-08-02T21:49:00Z">
                                <w:r>
                                  <w:t>,</w:t>
                                </w:r>
                              </w:ins>
                              <w:moveTo w:id="601" w:author="david goldhar" w:date="2018-08-02T21:49:00Z">
                                <w:r>
                                  <w:t xml:space="preserve"> selecting a point by pressing and holding the left mouse button and then zooming back out with the middle scrolling button while </w:t>
                                </w:r>
                              </w:moveTo>
                              <w:ins w:id="602" w:author="david goldhar" w:date="2018-08-02T21:51:00Z">
                                <w:r>
                                  <w:t xml:space="preserve">pressing </w:t>
                                </w:r>
                              </w:ins>
                              <w:moveTo w:id="603" w:author="david goldhar" w:date="2018-08-02T21:49:00Z">
                                <w:del w:id="604" w:author="david goldhar" w:date="2018-08-02T21:51:00Z">
                                  <w:r w:rsidDel="00F86F60">
                                    <w:delText xml:space="preserve">the </w:delText>
                                  </w:r>
                                </w:del>
                                <w:r>
                                  <w:t xml:space="preserve">left button </w:t>
                                </w:r>
                                <w:del w:id="605" w:author="david goldhar" w:date="2018-08-02T21:51:00Z">
                                  <w:r w:rsidDel="00F86F60">
                                    <w:delText xml:space="preserve">is </w:delText>
                                  </w:r>
                                </w:del>
                                <w:r>
                                  <w:t>simultaneously</w:t>
                                </w:r>
                                <w:del w:id="606" w:author="david goldhar" w:date="2018-08-02T21:51:00Z">
                                  <w:r w:rsidDel="00F86F60">
                                    <w:delText xml:space="preserve"> pressed</w:delText>
                                  </w:r>
                                </w:del>
                                <w:r>
                                  <w:t xml:space="preserve">. </w:t>
                                </w:r>
                              </w:moveTo>
                              <w:ins w:id="607" w:author="david goldhar" w:date="2018-08-02T21:51:00Z">
                                <w:r>
                                  <w:t xml:space="preserve">By doing this, </w:t>
                                </w:r>
                              </w:ins>
                              <w:moveTo w:id="608" w:author="david goldhar" w:date="2018-08-02T21:49:00Z">
                                <w:del w:id="609" w:author="david goldhar" w:date="2018-08-02T21:51:00Z">
                                  <w:r w:rsidDel="00F86F60">
                                    <w:delText xml:space="preserve">Using this practice, </w:delText>
                                  </w:r>
                                </w:del>
                                <w:r>
                                  <w:t>you can achieve near perfect accuracy while still having enough space on the screen to move the points to their position</w:t>
                                </w:r>
                              </w:moveTo>
                              <w:moveToRangeEnd w:id="598"/>
                              <w:del w:id="610" w:author="david goldhar" w:date="2018-08-02T21:45:00Z">
                                <w:r w:rsidRPr="005763AE" w:rsidDel="00B25F4A">
                                  <w:rPr>
                                    <w:rFonts w:ascii="DINOT-Extlight" w:hAnsi="DINOT-Extlight" w:cstheme="minorHAnsi"/>
                                    <w:noProof/>
                                    <w:sz w:val="20"/>
                                    <w:szCs w:val="20"/>
                                  </w:rPr>
                                  <w:delText xml:space="preserve">In some cases models are designed to be lighted </w:delText>
                                </w:r>
                              </w:del>
                              <w:ins w:id="611" w:author="Louis Gordon" w:date="2017-12-12T12:23:00Z">
                                <w:del w:id="612" w:author="david goldhar" w:date="2018-08-02T21:45:00Z">
                                  <w:r w:rsidRPr="005763AE" w:rsidDel="00B25F4A">
                                    <w:rPr>
                                      <w:rFonts w:ascii="DINOT-Extlight" w:hAnsi="DINOT-Extlight" w:cstheme="minorHAnsi"/>
                                      <w:noProof/>
                                      <w:sz w:val="20"/>
                                      <w:szCs w:val="20"/>
                                    </w:rPr>
                                    <w:delText>l</w:delText>
                                  </w:r>
                                  <w:r w:rsidDel="00B25F4A">
                                    <w:rPr>
                                      <w:rFonts w:ascii="DINOT-Extlight" w:hAnsi="DINOT-Extlight" w:cstheme="minorHAnsi"/>
                                      <w:noProof/>
                                      <w:sz w:val="20"/>
                                      <w:szCs w:val="20"/>
                                    </w:rPr>
                                    <w:delText>it</w:delText>
                                  </w:r>
                                  <w:r w:rsidRPr="005763AE" w:rsidDel="00B25F4A">
                                    <w:rPr>
                                      <w:rFonts w:ascii="DINOT-Extlight" w:hAnsi="DINOT-Extlight" w:cstheme="minorHAnsi"/>
                                      <w:noProof/>
                                      <w:sz w:val="20"/>
                                      <w:szCs w:val="20"/>
                                    </w:rPr>
                                    <w:delText xml:space="preserve"> </w:delText>
                                  </w:r>
                                </w:del>
                              </w:ins>
                              <w:del w:id="613" w:author="david goldhar" w:date="2018-08-02T21:45:00Z">
                                <w:r w:rsidRPr="005763AE" w:rsidDel="00B25F4A">
                                  <w:rPr>
                                    <w:rFonts w:ascii="DINOT-Extlight" w:hAnsi="DINOT-Extlight" w:cstheme="minorHAnsi"/>
                                    <w:noProof/>
                                    <w:sz w:val="20"/>
                                    <w:szCs w:val="20"/>
                                  </w:rPr>
                                  <w:delText xml:space="preserve">from inside, which may entail some changes in the steps described in this guide. For those cases, please refer to the relevant How-to </w:delText>
                                </w:r>
                                <w:r w:rsidDel="00B25F4A">
                                  <w:rPr>
                                    <w:rFonts w:ascii="DINOT-Extlight" w:hAnsi="DINOT-Extlight" w:cstheme="minorHAnsi"/>
                                    <w:noProof/>
                                    <w:sz w:val="20"/>
                                    <w:szCs w:val="20"/>
                                  </w:rPr>
                                  <w:delText>G</w:delText>
                                </w:r>
                                <w:r w:rsidRPr="005763AE" w:rsidDel="00B25F4A">
                                  <w:rPr>
                                    <w:rFonts w:ascii="DINOT-Extlight" w:hAnsi="DINOT-Extlight" w:cstheme="minorHAnsi"/>
                                    <w:noProof/>
                                    <w:sz w:val="20"/>
                                    <w:szCs w:val="20"/>
                                  </w:rPr>
                                  <w:delText xml:space="preserve">uides, or contact Massivit Service </w:delText>
                                </w:r>
                              </w:del>
                              <w:ins w:id="614" w:author="Louis Gordon" w:date="2017-12-12T12:24:00Z">
                                <w:del w:id="615" w:author="david goldhar" w:date="2018-08-02T21:45:00Z">
                                  <w:r w:rsidDel="00B25F4A">
                                    <w:rPr>
                                      <w:rFonts w:ascii="DINOT-Extlight" w:hAnsi="DINOT-Extlight" w:cstheme="minorHAnsi"/>
                                      <w:noProof/>
                                      <w:sz w:val="20"/>
                                      <w:szCs w:val="20"/>
                                    </w:rPr>
                                    <w:delText>s</w:delText>
                                  </w:r>
                                  <w:r w:rsidRPr="005763AE" w:rsidDel="00B25F4A">
                                    <w:rPr>
                                      <w:rFonts w:ascii="DINOT-Extlight" w:hAnsi="DINOT-Extlight" w:cstheme="minorHAnsi"/>
                                      <w:noProof/>
                                      <w:sz w:val="20"/>
                                      <w:szCs w:val="20"/>
                                    </w:rPr>
                                    <w:delText xml:space="preserve">ervice </w:delText>
                                  </w:r>
                                </w:del>
                              </w:ins>
                              <w:del w:id="616" w:author="david goldhar" w:date="2018-08-02T21:45:00Z">
                                <w:r w:rsidRPr="00346A3B" w:rsidDel="00B25F4A">
                                  <w:rPr>
                                    <w:rFonts w:ascii="DINOT-Extlight" w:hAnsi="DINOT-Extlight" w:cstheme="minorHAnsi"/>
                                    <w:noProof/>
                                    <w:sz w:val="20"/>
                                    <w:szCs w:val="20"/>
                                  </w:rPr>
                                  <w:delText>personnel</w:delText>
                                </w:r>
                              </w:del>
                              <w:del w:id="617" w:author="david goldhar" w:date="2018-08-02T21:46:00Z">
                                <w:r w:rsidRPr="005763AE" w:rsidDel="00F86F60">
                                  <w:rPr>
                                    <w:rFonts w:ascii="DINOT-Extlight" w:hAnsi="DINOT-Extlight" w:cstheme="minorHAnsi"/>
                                    <w:noProof/>
                                    <w:sz w:val="20"/>
                                    <w:szCs w:val="20"/>
                                  </w:rPr>
                                  <w:delText>.</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48DB8" id="Text Box 195" o:spid="_x0000_s1036" type="#_x0000_t202" style="position:absolute;margin-left:-186.65pt;margin-top:27pt;width:146.3pt;height:19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" fillcolor="#e5efef" stroked="f" strokeweight=".5pt">
                  <v:textbox>
                    <w:txbxContent>
                      <w:p w14:paraId="69AECC00" w14:textId="52AB4894" w:rsidR="001F389A" w:rsidRPr="007D599F" w:rsidRDefault="001F389A" w:rsidP="00F86F60">
                        <w:pPr>
                          <w:ind w:left="0"/>
                          <w:rPr>
                            <w:rFonts w:ascii="DINOT" w:hAnsi="DINOT" w:cstheme="minorHAnsi"/>
                            <w:sz w:val="20"/>
                            <w:szCs w:val="20"/>
                          </w:rPr>
                        </w:pPr>
                        <w:del w:id="618" w:author="david goldhar" w:date="2018-08-02T21:45:00Z">
                          <w:r w:rsidRPr="00867F50" w:rsidDel="00B25F4A">
                            <w:rPr>
                              <w:rFonts w:ascii="DINOT-Bold" w:hAnsi="DINOT-Bold" w:cstheme="minorHAnsi"/>
                              <w:color w:val="ED0677"/>
                              <w:sz w:val="20"/>
                              <w:szCs w:val="20"/>
                            </w:rPr>
                            <w:delText xml:space="preserve">Note:  </w:delText>
                          </w:r>
                        </w:del>
                        <w:ins w:id="619" w:author="david goldhar" w:date="2018-08-02T21:45:00Z">
                          <w:r w:rsidRPr="00867F50">
                            <w:rPr>
                              <w:b/>
                              <w:color w:val="ED0677"/>
                              <w:rPrChange w:id="620" w:author="david goldhar" w:date="2018-08-02T22:00:00Z">
                                <w:rPr>
                                  <w:b/>
                                </w:rPr>
                              </w:rPrChange>
                            </w:rPr>
                            <w:t>Quick Tip</w:t>
                          </w:r>
                          <w:r w:rsidRPr="00656B4B">
                            <w:rPr>
                              <w:b/>
                            </w:rPr>
                            <w:t>:</w:t>
                          </w:r>
                          <w:r>
                            <w:t xml:space="preserve"> </w:t>
                          </w:r>
                        </w:ins>
                        <w:moveToRangeStart w:id="621" w:author="david goldhar" w:date="2018-08-02T21:49:00Z" w:name="move521009896"/>
                        <w:moveTo w:id="622" w:author="david goldhar" w:date="2018-08-02T21:49:00Z">
                          <w:r>
                            <w:t>It is good practice to zoom into point using the middle mouse scrolling button</w:t>
                          </w:r>
                        </w:moveTo>
                        <w:ins w:id="623" w:author="david goldhar" w:date="2018-08-02T21:49:00Z">
                          <w:r>
                            <w:t>,</w:t>
                          </w:r>
                        </w:ins>
                        <w:moveTo w:id="624" w:author="david goldhar" w:date="2018-08-02T21:49:00Z">
                          <w:r>
                            <w:t xml:space="preserve"> selecting a point by pressing and holding the left mouse button and then zooming back out with the middle scrolling button while </w:t>
                          </w:r>
                        </w:moveTo>
                        <w:ins w:id="625" w:author="david goldhar" w:date="2018-08-02T21:51:00Z">
                          <w:r>
                            <w:t xml:space="preserve">pressing </w:t>
                          </w:r>
                        </w:ins>
                        <w:moveTo w:id="626" w:author="david goldhar" w:date="2018-08-02T21:49:00Z">
                          <w:del w:id="627" w:author="david goldhar" w:date="2018-08-02T21:51:00Z">
                            <w:r w:rsidDel="00F86F60">
                              <w:delText xml:space="preserve">the </w:delText>
                            </w:r>
                          </w:del>
                          <w:r>
                            <w:t xml:space="preserve">left button </w:t>
                          </w:r>
                          <w:del w:id="628" w:author="david goldhar" w:date="2018-08-02T21:51:00Z">
                            <w:r w:rsidDel="00F86F60">
                              <w:delText xml:space="preserve">is </w:delText>
                            </w:r>
                          </w:del>
                          <w:r>
                            <w:t>simultaneously</w:t>
                          </w:r>
                          <w:del w:id="629" w:author="david goldhar" w:date="2018-08-02T21:51:00Z">
                            <w:r w:rsidDel="00F86F60">
                              <w:delText xml:space="preserve"> pressed</w:delText>
                            </w:r>
                          </w:del>
                          <w:r>
                            <w:t xml:space="preserve">. </w:t>
                          </w:r>
                        </w:moveTo>
                        <w:ins w:id="630" w:author="david goldhar" w:date="2018-08-02T21:51:00Z">
                          <w:r>
                            <w:t xml:space="preserve">By doing this, </w:t>
                          </w:r>
                        </w:ins>
                        <w:moveTo w:id="631" w:author="david goldhar" w:date="2018-08-02T21:49:00Z">
                          <w:del w:id="632" w:author="david goldhar" w:date="2018-08-02T21:51:00Z">
                            <w:r w:rsidDel="00F86F60">
                              <w:delText xml:space="preserve">Using this practice, </w:delText>
                            </w:r>
                          </w:del>
                          <w:r>
                            <w:t>you can achieve near perfect accuracy while still having enough space on the screen to move the points to their position</w:t>
                          </w:r>
                        </w:moveTo>
                        <w:moveToRangeEnd w:id="621"/>
                        <w:del w:id="633" w:author="david goldhar" w:date="2018-08-02T21:45:00Z">
                          <w:r w:rsidRPr="005763AE" w:rsidDel="00B25F4A">
                            <w:rPr>
                              <w:rFonts w:ascii="DINOT-Extlight" w:hAnsi="DINOT-Extlight" w:cstheme="minorHAnsi"/>
                              <w:noProof/>
                              <w:sz w:val="20"/>
                              <w:szCs w:val="20"/>
                            </w:rPr>
                            <w:delText xml:space="preserve">In some cases models are designed to be lighted </w:delText>
                          </w:r>
                        </w:del>
                        <w:ins w:id="634" w:author="Louis Gordon" w:date="2017-12-12T12:23:00Z">
                          <w:del w:id="635" w:author="david goldhar" w:date="2018-08-02T21:45:00Z">
                            <w:r w:rsidRPr="005763AE" w:rsidDel="00B25F4A">
                              <w:rPr>
                                <w:rFonts w:ascii="DINOT-Extlight" w:hAnsi="DINOT-Extlight" w:cstheme="minorHAnsi"/>
                                <w:noProof/>
                                <w:sz w:val="20"/>
                                <w:szCs w:val="20"/>
                              </w:rPr>
                              <w:delText>l</w:delText>
                            </w:r>
                            <w:r w:rsidDel="00B25F4A">
                              <w:rPr>
                                <w:rFonts w:ascii="DINOT-Extlight" w:hAnsi="DINOT-Extlight" w:cstheme="minorHAnsi"/>
                                <w:noProof/>
                                <w:sz w:val="20"/>
                                <w:szCs w:val="20"/>
                              </w:rPr>
                              <w:delText>it</w:delText>
                            </w:r>
                            <w:r w:rsidRPr="005763AE" w:rsidDel="00B25F4A">
                              <w:rPr>
                                <w:rFonts w:ascii="DINOT-Extlight" w:hAnsi="DINOT-Extlight" w:cstheme="minorHAnsi"/>
                                <w:noProof/>
                                <w:sz w:val="20"/>
                                <w:szCs w:val="20"/>
                              </w:rPr>
                              <w:delText xml:space="preserve"> </w:delText>
                            </w:r>
                          </w:del>
                        </w:ins>
                        <w:del w:id="636" w:author="david goldhar" w:date="2018-08-02T21:45:00Z">
                          <w:r w:rsidRPr="005763AE" w:rsidDel="00B25F4A">
                            <w:rPr>
                              <w:rFonts w:ascii="DINOT-Extlight" w:hAnsi="DINOT-Extlight" w:cstheme="minorHAnsi"/>
                              <w:noProof/>
                              <w:sz w:val="20"/>
                              <w:szCs w:val="20"/>
                            </w:rPr>
                            <w:delText xml:space="preserve">from inside, which may entail some changes in the steps described in this guide. For those cases, please refer to the relevant How-to </w:delText>
                          </w:r>
                          <w:r w:rsidDel="00B25F4A">
                            <w:rPr>
                              <w:rFonts w:ascii="DINOT-Extlight" w:hAnsi="DINOT-Extlight" w:cstheme="minorHAnsi"/>
                              <w:noProof/>
                              <w:sz w:val="20"/>
                              <w:szCs w:val="20"/>
                            </w:rPr>
                            <w:delText>G</w:delText>
                          </w:r>
                          <w:r w:rsidRPr="005763AE" w:rsidDel="00B25F4A">
                            <w:rPr>
                              <w:rFonts w:ascii="DINOT-Extlight" w:hAnsi="DINOT-Extlight" w:cstheme="minorHAnsi"/>
                              <w:noProof/>
                              <w:sz w:val="20"/>
                              <w:szCs w:val="20"/>
                            </w:rPr>
                            <w:delText xml:space="preserve">uides, or contact Massivit Service </w:delText>
                          </w:r>
                        </w:del>
                        <w:ins w:id="637" w:author="Louis Gordon" w:date="2017-12-12T12:24:00Z">
                          <w:del w:id="638" w:author="david goldhar" w:date="2018-08-02T21:45:00Z">
                            <w:r w:rsidDel="00B25F4A">
                              <w:rPr>
                                <w:rFonts w:ascii="DINOT-Extlight" w:hAnsi="DINOT-Extlight" w:cstheme="minorHAnsi"/>
                                <w:noProof/>
                                <w:sz w:val="20"/>
                                <w:szCs w:val="20"/>
                              </w:rPr>
                              <w:delText>s</w:delText>
                            </w:r>
                            <w:r w:rsidRPr="005763AE" w:rsidDel="00B25F4A">
                              <w:rPr>
                                <w:rFonts w:ascii="DINOT-Extlight" w:hAnsi="DINOT-Extlight" w:cstheme="minorHAnsi"/>
                                <w:noProof/>
                                <w:sz w:val="20"/>
                                <w:szCs w:val="20"/>
                              </w:rPr>
                              <w:delText xml:space="preserve">ervice </w:delText>
                            </w:r>
                          </w:del>
                        </w:ins>
                        <w:del w:id="639" w:author="david goldhar" w:date="2018-08-02T21:45:00Z">
                          <w:r w:rsidRPr="00346A3B" w:rsidDel="00B25F4A">
                            <w:rPr>
                              <w:rFonts w:ascii="DINOT-Extlight" w:hAnsi="DINOT-Extlight" w:cstheme="minorHAnsi"/>
                              <w:noProof/>
                              <w:sz w:val="20"/>
                              <w:szCs w:val="20"/>
                            </w:rPr>
                            <w:delText>personnel</w:delText>
                          </w:r>
                        </w:del>
                        <w:del w:id="640" w:author="david goldhar" w:date="2018-08-02T21:46:00Z">
                          <w:r w:rsidRPr="005763AE" w:rsidDel="00F86F60">
                            <w:rPr>
                              <w:rFonts w:ascii="DINOT-Extlight" w:hAnsi="DINOT-Extlight" w:cstheme="minorHAnsi"/>
                              <w:noProof/>
                              <w:sz w:val="20"/>
                              <w:szCs w:val="20"/>
                            </w:rPr>
                            <w:delText>.</w:delText>
                          </w:r>
                        </w:del>
                      </w:p>
                    </w:txbxContent>
                  </v:textbox>
                  <w10:wrap type="square"/>
                </v:shape>
              </w:pict>
            </mc:Fallback>
          </mc:AlternateContent>
        </w:r>
      </w:ins>
      <w:del w:id="641" w:author="david goldhar" w:date="2018-08-02T21:49:00Z">
        <w:r w:rsidR="005664BE" w:rsidDel="00F86F60">
          <w:rPr>
            <w:noProof/>
          </w:rPr>
          <mc:AlternateContent>
            <mc:Choice Requires="wps">
              <w:drawing>
                <wp:anchor distT="45720" distB="45720" distL="114300" distR="114300" simplePos="0" relativeHeight="251744256" behindDoc="0" locked="0" layoutInCell="1" allowOverlap="1" wp14:anchorId="0F7A8D95" wp14:editId="56DE6F36">
                  <wp:simplePos x="0" y="0"/>
                  <wp:positionH relativeFrom="column">
                    <wp:posOffset>-2409825</wp:posOffset>
                  </wp:positionH>
                  <wp:positionV relativeFrom="paragraph">
                    <wp:posOffset>636270</wp:posOffset>
                  </wp:positionV>
                  <wp:extent cx="2095500" cy="369570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695700"/>
                          </a:xfrm>
                          <a:prstGeom prst="rect">
                            <a:avLst/>
                          </a:prstGeom>
                          <a:solidFill>
                            <a:srgbClr val="FFFFFF"/>
                          </a:solidFill>
                          <a:ln w="9525">
                            <a:solidFill>
                              <a:srgbClr val="000000"/>
                            </a:solidFill>
                            <a:miter lim="800000"/>
                            <a:headEnd/>
                            <a:tailEnd/>
                          </a:ln>
                        </wps:spPr>
                        <wps:txbx>
                          <w:txbxContent>
                            <w:p w14:paraId="3C2FD62F" w14:textId="27DFD1DB" w:rsidR="001F389A" w:rsidRDefault="001F389A" w:rsidP="00046F29">
                              <w:pPr>
                                <w:pStyle w:val="QuickTip"/>
                              </w:pPr>
                              <w:r w:rsidRPr="00BA373A">
                                <w:rPr>
                                  <w:b/>
                                </w:rPr>
                                <w:t>Quick Tip:</w:t>
                              </w:r>
                              <w:r>
                                <w:t xml:space="preserve"> </w:t>
                              </w:r>
                              <w:moveFromRangeStart w:id="642" w:author="david goldhar" w:date="2018-08-02T21:49:00Z" w:name="move521009896"/>
                              <w:moveFrom w:id="643" w:author="david goldhar" w:date="2018-08-02T21:49:00Z">
                                <w:r w:rsidDel="00F86F60">
                                  <w:t>It is good practice to zoom into point using the middle mouse scrolling button selecting a point by pressing and holding the left mouse button and then zooming back out with the middle scrolling button while the left button is simultaneously pressed. Using this practice, you can achieve near perfect accuracy while still having enough space on the screen to move the points to their position</w:t>
                                </w:r>
                              </w:moveFrom>
                              <w:moveFromRangeEnd w:id="64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A8D95" id="_x0000_s1037" type="#_x0000_t202" style="position:absolute;margin-left:-189.75pt;margin-top:50.1pt;width:165pt;height:291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">
                  <v:textbox>
                    <w:txbxContent>
                      <w:p w14:paraId="3C2FD62F" w14:textId="27DFD1DB" w:rsidR="001F389A" w:rsidRDefault="001F389A" w:rsidP="00046F29">
                        <w:pPr>
                          <w:pStyle w:val="QuickTip"/>
                        </w:pPr>
                        <w:r w:rsidRPr="00BA373A">
                          <w:rPr>
                            <w:b/>
                          </w:rPr>
                          <w:t>Quick Tip:</w:t>
                        </w:r>
                        <w:r>
                          <w:t xml:space="preserve"> </w:t>
                        </w:r>
                        <w:moveFromRangeStart w:id="644" w:author="david goldhar" w:date="2018-08-02T21:49:00Z" w:name="move521009896"/>
                        <w:moveFrom w:id="645" w:author="david goldhar" w:date="2018-08-02T21:49:00Z">
                          <w:r w:rsidDel="00F86F60">
                            <w:t>It is good practice to zoom into point using the middle mouse scrolling button selecting a point by pressing and holding the left mouse button and then zooming back out with the middle scrolling button while the left button is simultaneously pressed. Using this practice, you can achieve near perfect accuracy while still having enough space on the screen to move the points to their position</w:t>
                          </w:r>
                        </w:moveFrom>
                        <w:moveFromRangeEnd w:id="644"/>
                      </w:p>
                    </w:txbxContent>
                  </v:textbox>
                  <w10:wrap type="square"/>
                </v:shape>
              </w:pict>
            </mc:Fallback>
          </mc:AlternateContent>
        </w:r>
      </w:del>
      <w:r w:rsidR="00842F65">
        <w:rPr>
          <w:lang w:bidi="ar-SA"/>
        </w:rPr>
        <w:t xml:space="preserve">In this stage, you will </w:t>
      </w:r>
      <w:del w:id="646" w:author="david goldhar" w:date="2018-08-02T09:38:00Z">
        <w:r w:rsidR="00842F65" w:rsidDel="009D6FEB">
          <w:rPr>
            <w:lang w:bidi="ar-SA"/>
          </w:rPr>
          <w:delText xml:space="preserve">match </w:delText>
        </w:r>
      </w:del>
      <w:ins w:id="647" w:author="david goldhar" w:date="2018-08-02T09:38:00Z">
        <w:r w:rsidR="009D6FEB">
          <w:rPr>
            <w:lang w:bidi="ar-SA"/>
          </w:rPr>
          <w:t xml:space="preserve">align </w:t>
        </w:r>
      </w:ins>
      <w:r w:rsidR="00842F65">
        <w:rPr>
          <w:lang w:bidi="ar-SA"/>
        </w:rPr>
        <w:t xml:space="preserve">the points of the projection and the printed object. This will help </w:t>
      </w:r>
      <w:proofErr w:type="spellStart"/>
      <w:r w:rsidR="00842F65">
        <w:rPr>
          <w:lang w:bidi="ar-SA"/>
        </w:rPr>
        <w:t>Madmapper</w:t>
      </w:r>
      <w:proofErr w:type="spellEnd"/>
      <w:r w:rsidR="00842F65">
        <w:rPr>
          <w:lang w:bidi="ar-SA"/>
        </w:rPr>
        <w:t xml:space="preserve"> triangulate and </w:t>
      </w:r>
      <w:ins w:id="648" w:author="david goldhar" w:date="2018-08-02T09:39:00Z">
        <w:r w:rsidR="009D6FEB">
          <w:rPr>
            <w:lang w:bidi="ar-SA"/>
          </w:rPr>
          <w:t xml:space="preserve">remove </w:t>
        </w:r>
      </w:ins>
      <w:del w:id="649" w:author="david goldhar" w:date="2018-08-02T09:39:00Z">
        <w:r w:rsidR="00842F65" w:rsidDel="009D6FEB">
          <w:rPr>
            <w:lang w:bidi="ar-SA"/>
          </w:rPr>
          <w:delText>un-</w:delText>
        </w:r>
      </w:del>
      <w:r w:rsidR="00842F65">
        <w:rPr>
          <w:lang w:bidi="ar-SA"/>
        </w:rPr>
        <w:t>distort</w:t>
      </w:r>
      <w:ins w:id="650" w:author="david goldhar" w:date="2018-08-02T09:39:00Z">
        <w:r w:rsidR="009D6FEB">
          <w:rPr>
            <w:lang w:bidi="ar-SA"/>
          </w:rPr>
          <w:t>ion from</w:t>
        </w:r>
      </w:ins>
      <w:r w:rsidR="00842F65">
        <w:rPr>
          <w:lang w:bidi="ar-SA"/>
        </w:rPr>
        <w:t xml:space="preserve"> the projection picture</w:t>
      </w:r>
      <w:ins w:id="651" w:author="david goldhar" w:date="2018-08-02T09:39:00Z">
        <w:r w:rsidR="009D6FEB">
          <w:rPr>
            <w:lang w:bidi="ar-SA"/>
          </w:rPr>
          <w:t>,</w:t>
        </w:r>
      </w:ins>
      <w:r w:rsidR="00842F65">
        <w:rPr>
          <w:lang w:bidi="ar-SA"/>
        </w:rPr>
        <w:t xml:space="preserve"> to best match the physical object. </w:t>
      </w:r>
      <w:r w:rsidR="00842F65" w:rsidRPr="008E3913">
        <w:rPr>
          <w:lang w:bidi="ar-SA"/>
        </w:rPr>
        <w:t>At the end of this process</w:t>
      </w:r>
      <w:ins w:id="652" w:author="david goldhar" w:date="2018-08-02T09:39:00Z">
        <w:r w:rsidR="009D6FEB">
          <w:rPr>
            <w:lang w:bidi="ar-SA"/>
          </w:rPr>
          <w:t>,</w:t>
        </w:r>
      </w:ins>
      <w:r w:rsidR="00842F65" w:rsidRPr="008E3913">
        <w:rPr>
          <w:lang w:bidi="ar-SA"/>
        </w:rPr>
        <w:t xml:space="preserve"> </w:t>
      </w:r>
      <w:proofErr w:type="spellStart"/>
      <w:r w:rsidR="00842F65" w:rsidRPr="008E3913">
        <w:rPr>
          <w:lang w:bidi="ar-SA"/>
        </w:rPr>
        <w:t>Madmapper</w:t>
      </w:r>
      <w:proofErr w:type="spellEnd"/>
      <w:r w:rsidR="00842F65" w:rsidRPr="008E3913">
        <w:rPr>
          <w:lang w:bidi="ar-SA"/>
        </w:rPr>
        <w:t xml:space="preserve"> will wrap the video texture onto the 3D object. </w:t>
      </w:r>
      <w:r w:rsidR="00842F65">
        <w:rPr>
          <w:lang w:bidi="ar-SA"/>
        </w:rPr>
        <w:t xml:space="preserve">For best </w:t>
      </w:r>
      <w:r w:rsidR="00842F65" w:rsidRPr="008E3913">
        <w:rPr>
          <w:lang w:bidi="ar-SA"/>
        </w:rPr>
        <w:t xml:space="preserve">results spread </w:t>
      </w:r>
      <w:ins w:id="653" w:author="david goldhar" w:date="2018-08-02T09:43:00Z">
        <w:r w:rsidR="009D6FEB">
          <w:rPr>
            <w:lang w:bidi="ar-SA"/>
          </w:rPr>
          <w:t xml:space="preserve">out </w:t>
        </w:r>
      </w:ins>
      <w:ins w:id="654" w:author="david goldhar" w:date="2018-08-02T09:39:00Z">
        <w:r w:rsidR="009D6FEB" w:rsidRPr="008E3913">
          <w:rPr>
            <w:lang w:bidi="ar-SA"/>
          </w:rPr>
          <w:t xml:space="preserve">as much as possible </w:t>
        </w:r>
      </w:ins>
      <w:del w:id="655" w:author="david goldhar" w:date="2018-08-02T09:43:00Z">
        <w:r w:rsidR="00842F65" w:rsidRPr="008E3913" w:rsidDel="009D6FEB">
          <w:rPr>
            <w:lang w:bidi="ar-SA"/>
          </w:rPr>
          <w:delText xml:space="preserve">out </w:delText>
        </w:r>
      </w:del>
      <w:r w:rsidR="00842F65" w:rsidRPr="008E3913">
        <w:rPr>
          <w:lang w:bidi="ar-SA"/>
        </w:rPr>
        <w:t>the</w:t>
      </w:r>
      <w:r w:rsidR="00842F65">
        <w:rPr>
          <w:lang w:bidi="ar-SA"/>
        </w:rPr>
        <w:t xml:space="preserve"> </w:t>
      </w:r>
      <w:r w:rsidR="00842F65" w:rsidRPr="008E3913">
        <w:rPr>
          <w:lang w:bidi="ar-SA"/>
        </w:rPr>
        <w:t xml:space="preserve">points you </w:t>
      </w:r>
      <w:del w:id="656" w:author="david goldhar" w:date="2018-08-02T09:40:00Z">
        <w:r w:rsidR="00842F65" w:rsidRPr="008E3913" w:rsidDel="009D6FEB">
          <w:rPr>
            <w:lang w:bidi="ar-SA"/>
          </w:rPr>
          <w:delText>pick</w:delText>
        </w:r>
      </w:del>
      <w:ins w:id="657" w:author="david goldhar" w:date="2018-08-02T09:40:00Z">
        <w:r w:rsidR="009D6FEB">
          <w:rPr>
            <w:lang w:bidi="ar-SA"/>
          </w:rPr>
          <w:t>select</w:t>
        </w:r>
      </w:ins>
      <w:del w:id="658" w:author="david goldhar" w:date="2018-08-02T09:39:00Z">
        <w:r w:rsidR="00842F65" w:rsidRPr="008E3913" w:rsidDel="009D6FEB">
          <w:rPr>
            <w:lang w:bidi="ar-SA"/>
          </w:rPr>
          <w:delText xml:space="preserve"> as much as possible</w:delText>
        </w:r>
      </w:del>
      <w:r w:rsidR="00842F65" w:rsidRPr="008E3913">
        <w:rPr>
          <w:lang w:bidi="ar-SA"/>
        </w:rPr>
        <w:t xml:space="preserve">. Try to think in measures such as top left, top right, bottom left, bottom right, </w:t>
      </w:r>
      <w:ins w:id="659" w:author="david goldhar" w:date="2018-08-02T09:40:00Z">
        <w:r w:rsidR="009D6FEB">
          <w:rPr>
            <w:lang w:bidi="ar-SA"/>
          </w:rPr>
          <w:t>and</w:t>
        </w:r>
      </w:ins>
      <w:del w:id="660" w:author="david goldhar" w:date="2018-08-02T09:40:00Z">
        <w:r w:rsidR="00842F65" w:rsidRPr="008E3913" w:rsidDel="009D6FEB">
          <w:rPr>
            <w:lang w:bidi="ar-SA"/>
          </w:rPr>
          <w:delText xml:space="preserve">&amp; </w:delText>
        </w:r>
      </w:del>
      <w:ins w:id="661" w:author="david goldhar" w:date="2018-08-02T09:40:00Z">
        <w:r w:rsidR="009D6FEB">
          <w:rPr>
            <w:lang w:bidi="ar-SA"/>
          </w:rPr>
          <w:t xml:space="preserve"> </w:t>
        </w:r>
      </w:ins>
      <w:r w:rsidR="00842F65" w:rsidRPr="008E3913">
        <w:rPr>
          <w:lang w:bidi="ar-SA"/>
        </w:rPr>
        <w:t>so forth</w:t>
      </w:r>
      <w:r w:rsidR="00842F65">
        <w:rPr>
          <w:lang w:bidi="ar-SA"/>
        </w:rPr>
        <w:t xml:space="preserve">. </w:t>
      </w:r>
      <w:r w:rsidR="00842F65" w:rsidRPr="009D6FEB">
        <w:rPr>
          <w:lang w:bidi="ar-SA"/>
          <w:rPrChange w:id="662" w:author="david goldhar" w:date="2018-08-02T09:40:00Z">
            <w:rPr>
              <w:b/>
              <w:bCs/>
              <w:lang w:bidi="ar-SA"/>
            </w:rPr>
          </w:rPrChange>
        </w:rPr>
        <w:t>(In some models</w:t>
      </w:r>
      <w:ins w:id="663" w:author="david goldhar" w:date="2018-08-02T09:40:00Z">
        <w:r w:rsidR="009D6FEB">
          <w:rPr>
            <w:lang w:bidi="ar-SA"/>
          </w:rPr>
          <w:t>,</w:t>
        </w:r>
      </w:ins>
      <w:r w:rsidR="00842F65" w:rsidRPr="009D6FEB">
        <w:rPr>
          <w:lang w:bidi="ar-SA"/>
          <w:rPrChange w:id="664" w:author="david goldhar" w:date="2018-08-02T09:40:00Z">
            <w:rPr>
              <w:b/>
              <w:bCs/>
              <w:lang w:bidi="ar-SA"/>
            </w:rPr>
          </w:rPrChange>
        </w:rPr>
        <w:t xml:space="preserve"> such as the one in the diagram above</w:t>
      </w:r>
      <w:ins w:id="665" w:author="david goldhar" w:date="2018-08-02T09:40:00Z">
        <w:r w:rsidR="009D6FEB">
          <w:rPr>
            <w:lang w:bidi="ar-SA"/>
          </w:rPr>
          <w:t>,</w:t>
        </w:r>
      </w:ins>
      <w:r w:rsidR="00842F65" w:rsidRPr="009D6FEB">
        <w:rPr>
          <w:lang w:bidi="ar-SA"/>
          <w:rPrChange w:id="666" w:author="david goldhar" w:date="2018-08-02T09:40:00Z">
            <w:rPr>
              <w:b/>
              <w:bCs/>
              <w:lang w:bidi="ar-SA"/>
            </w:rPr>
          </w:rPrChange>
        </w:rPr>
        <w:t xml:space="preserve"> thinking like this might </w:t>
      </w:r>
      <w:del w:id="667" w:author="david goldhar" w:date="2018-08-02T09:40:00Z">
        <w:r w:rsidR="00842F65" w:rsidRPr="009D6FEB" w:rsidDel="009D6FEB">
          <w:rPr>
            <w:lang w:bidi="ar-SA"/>
            <w:rPrChange w:id="668" w:author="david goldhar" w:date="2018-08-02T09:40:00Z">
              <w:rPr>
                <w:b/>
                <w:bCs/>
                <w:lang w:bidi="ar-SA"/>
              </w:rPr>
            </w:rPrChange>
          </w:rPr>
          <w:delText xml:space="preserve">get </w:delText>
        </w:r>
      </w:del>
      <w:ins w:id="669" w:author="david goldhar" w:date="2018-08-02T09:40:00Z">
        <w:r w:rsidR="009D6FEB">
          <w:rPr>
            <w:lang w:bidi="ar-SA"/>
          </w:rPr>
          <w:t xml:space="preserve">be </w:t>
        </w:r>
      </w:ins>
      <w:r w:rsidR="00842F65" w:rsidRPr="009D6FEB">
        <w:rPr>
          <w:lang w:bidi="ar-SA"/>
          <w:rPrChange w:id="670" w:author="david goldhar" w:date="2018-08-02T09:40:00Z">
            <w:rPr>
              <w:b/>
              <w:bCs/>
              <w:lang w:bidi="ar-SA"/>
            </w:rPr>
          </w:rPrChange>
        </w:rPr>
        <w:t>tricky.)</w:t>
      </w:r>
    </w:p>
    <w:p w14:paraId="7D24B429" w14:textId="34949DA7" w:rsidR="00842F65" w:rsidRDefault="00842F65">
      <w:pPr>
        <w:pStyle w:val="figure"/>
        <w:rPr>
          <w:lang w:bidi="ar-SA"/>
        </w:rPr>
        <w:pPrChange w:id="671" w:author="david goldhar" w:date="2018-08-02T09:41:00Z">
          <w:pPr>
            <w:ind w:left="0"/>
          </w:pPr>
        </w:pPrChange>
      </w:pPr>
      <w:del w:id="672" w:author="david goldhar" w:date="2018-08-02T09:41:00Z">
        <w:r w:rsidDel="009D6FEB">
          <w:drawing>
            <wp:inline distT="0" distB="0" distL="0" distR="0" wp14:anchorId="06D2AA48" wp14:editId="3C2293A6">
              <wp:extent cx="11637246" cy="4147518"/>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656997" cy="4154557"/>
                      </a:xfrm>
                      <a:prstGeom prst="rect">
                        <a:avLst/>
                      </a:prstGeom>
                    </pic:spPr>
                  </pic:pic>
                </a:graphicData>
              </a:graphic>
            </wp:inline>
          </w:drawing>
        </w:r>
      </w:del>
      <w:ins w:id="673" w:author="david goldhar" w:date="2018-08-02T09:41:00Z">
        <w:r w:rsidR="009D6FEB" w:rsidRPr="009D6FEB">
          <w:rPr>
            <w:lang w:bidi="ar-SA"/>
          </w:rPr>
          <w:drawing>
            <wp:inline distT="0" distB="0" distL="0" distR="0" wp14:anchorId="4470D281" wp14:editId="1CD3F9A0">
              <wp:extent cx="4177030" cy="3055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7030" cy="3055620"/>
                      </a:xfrm>
                      <a:prstGeom prst="rect">
                        <a:avLst/>
                      </a:prstGeom>
                    </pic:spPr>
                  </pic:pic>
                </a:graphicData>
              </a:graphic>
            </wp:inline>
          </w:drawing>
        </w:r>
      </w:ins>
    </w:p>
    <w:p w14:paraId="55845048" w14:textId="6F8F02B3" w:rsidR="009D6FEB" w:rsidRDefault="009D6FEB">
      <w:pPr>
        <w:pStyle w:val="BodyText"/>
        <w:rPr>
          <w:ins w:id="674" w:author="david goldhar" w:date="2018-08-02T09:41:00Z"/>
        </w:rPr>
        <w:pPrChange w:id="675" w:author="david goldhar" w:date="2018-08-02T09:41:00Z">
          <w:pPr>
            <w:pStyle w:val="ProcStep"/>
            <w:numPr>
              <w:numId w:val="27"/>
            </w:numPr>
          </w:pPr>
        </w:pPrChange>
      </w:pPr>
      <w:ins w:id="676" w:author="david goldhar" w:date="2018-08-02T09:43:00Z">
        <w:r>
          <w:lastRenderedPageBreak/>
          <w:t>Use t</w:t>
        </w:r>
      </w:ins>
      <w:ins w:id="677" w:author="david goldhar" w:date="2018-08-02T09:41:00Z">
        <w:r>
          <w:t>hese control</w:t>
        </w:r>
      </w:ins>
      <w:ins w:id="678" w:author="david goldhar" w:date="2018-08-02T09:44:00Z">
        <w:r>
          <w:t>s:</w:t>
        </w:r>
      </w:ins>
      <w:ins w:id="679" w:author="david goldhar" w:date="2018-08-02T09:43:00Z">
        <w:r>
          <w:t xml:space="preserve"> </w:t>
        </w:r>
      </w:ins>
    </w:p>
    <w:p w14:paraId="04207D30" w14:textId="0B1C3E07" w:rsidR="00842F65" w:rsidRPr="008C27C9" w:rsidRDefault="00842F65">
      <w:pPr>
        <w:pStyle w:val="UL"/>
        <w:pPrChange w:id="680" w:author="david goldhar" w:date="2018-08-02T09:44:00Z">
          <w:pPr>
            <w:pStyle w:val="ProcStep"/>
            <w:numPr>
              <w:numId w:val="27"/>
            </w:numPr>
          </w:pPr>
        </w:pPrChange>
      </w:pPr>
      <w:r w:rsidRPr="008C27C9">
        <w:t xml:space="preserve">While hovering over the </w:t>
      </w:r>
      <w:r w:rsidR="002E731A">
        <w:t>3D</w:t>
      </w:r>
      <w:r w:rsidRPr="008C27C9">
        <w:t xml:space="preserve"> model the cursor will change into a circle and snap along the mesh of the object.</w:t>
      </w:r>
    </w:p>
    <w:p w14:paraId="6D6F4A50" w14:textId="0A06D49A" w:rsidR="00842F65" w:rsidRDefault="00842F65">
      <w:pPr>
        <w:pStyle w:val="UL"/>
        <w:pPrChange w:id="681" w:author="david goldhar" w:date="2018-08-02T09:44:00Z">
          <w:pPr>
            <w:pStyle w:val="ProcStep"/>
          </w:pPr>
        </w:pPrChange>
      </w:pPr>
      <w:r w:rsidRPr="00872999">
        <w:t>Left</w:t>
      </w:r>
      <w:ins w:id="682" w:author="david goldhar" w:date="2018-08-02T09:44:00Z">
        <w:r w:rsidR="009D6FEB">
          <w:t>-</w:t>
        </w:r>
      </w:ins>
      <w:del w:id="683" w:author="david goldhar" w:date="2018-08-02T09:44:00Z">
        <w:r w:rsidRPr="00872999" w:rsidDel="009D6FEB">
          <w:delText xml:space="preserve"> </w:delText>
        </w:r>
      </w:del>
      <w:r w:rsidRPr="00872999">
        <w:t xml:space="preserve">click a point on the model and drag </w:t>
      </w:r>
      <w:r>
        <w:t xml:space="preserve">to </w:t>
      </w:r>
      <w:r w:rsidRPr="00872999">
        <w:t xml:space="preserve">a correlating point </w:t>
      </w:r>
      <w:r>
        <w:t>on</w:t>
      </w:r>
      <w:r w:rsidRPr="00872999">
        <w:t xml:space="preserve"> the 3D Printed object.</w:t>
      </w:r>
    </w:p>
    <w:p w14:paraId="6182E1E3" w14:textId="05C26065" w:rsidR="00842F65" w:rsidRPr="008C27C9" w:rsidRDefault="00842F65">
      <w:pPr>
        <w:pStyle w:val="UL"/>
        <w:pPrChange w:id="684" w:author="david goldhar" w:date="2018-08-02T09:44:00Z">
          <w:pPr>
            <w:pStyle w:val="ProcStep"/>
          </w:pPr>
        </w:pPrChange>
      </w:pPr>
      <w:r w:rsidRPr="008C27C9">
        <w:t xml:space="preserve">Accuracy is key in this stage, match the white dot in the center as accurately as possible. Pick </w:t>
      </w:r>
      <w:del w:id="685" w:author="david goldhar" w:date="2018-08-02T09:45:00Z">
        <w:r w:rsidRPr="008C27C9" w:rsidDel="009D6FEB">
          <w:delText xml:space="preserve">the </w:delText>
        </w:r>
      </w:del>
      <w:r w:rsidRPr="008C27C9">
        <w:t xml:space="preserve">points on the model </w:t>
      </w:r>
      <w:ins w:id="686" w:author="david goldhar" w:date="2018-08-02T09:45:00Z">
        <w:r w:rsidR="009D6FEB">
          <w:t xml:space="preserve">that </w:t>
        </w:r>
      </w:ins>
      <w:r w:rsidRPr="008C27C9">
        <w:t>you can easily recognize on the object. Working this way will help you minimize the margin of error.</w:t>
      </w:r>
    </w:p>
    <w:p w14:paraId="7520A0FF" w14:textId="03BFB0BC" w:rsidR="00842F65" w:rsidRPr="008C27C9" w:rsidRDefault="00842F65">
      <w:pPr>
        <w:pStyle w:val="ProcStep"/>
        <w:numPr>
          <w:ilvl w:val="0"/>
          <w:numId w:val="35"/>
        </w:numPr>
        <w:pPrChange w:id="687" w:author="david goldhar" w:date="2018-08-05T15:14:00Z">
          <w:pPr>
            <w:pStyle w:val="ProcStep"/>
          </w:pPr>
        </w:pPrChange>
      </w:pPr>
      <w:r w:rsidRPr="008C27C9">
        <w:t>Points can be edited, repositioned or deleted after placement by simply dragging the points to a different position</w:t>
      </w:r>
      <w:ins w:id="688" w:author="david goldhar" w:date="2018-08-02T09:45:00Z">
        <w:r w:rsidR="009D6FEB">
          <w:t>,</w:t>
        </w:r>
      </w:ins>
      <w:r w:rsidRPr="008C27C9">
        <w:t xml:space="preserve"> or by clicking them and deleting </w:t>
      </w:r>
      <w:ins w:id="689" w:author="david goldhar" w:date="2018-08-02T09:45:00Z">
        <w:r w:rsidR="009D6FEB">
          <w:t xml:space="preserve">by pressing the </w:t>
        </w:r>
      </w:ins>
      <w:del w:id="690" w:author="david goldhar" w:date="2018-08-02T09:45:00Z">
        <w:r w:rsidRPr="009D6FEB" w:rsidDel="009D6FEB">
          <w:delText xml:space="preserve">them using </w:delText>
        </w:r>
      </w:del>
      <w:ins w:id="691" w:author="david goldhar" w:date="2018-08-02T09:45:00Z">
        <w:r w:rsidR="009D6FEB">
          <w:t>B</w:t>
        </w:r>
      </w:ins>
      <w:del w:id="692" w:author="david goldhar" w:date="2018-08-02T09:45:00Z">
        <w:r w:rsidRPr="009D6FEB" w:rsidDel="009D6FEB">
          <w:delText>b</w:delText>
        </w:r>
      </w:del>
      <w:r w:rsidRPr="009D6FEB">
        <w:t>ackspace</w:t>
      </w:r>
      <w:r w:rsidRPr="008C27C9">
        <w:t xml:space="preserve"> on the keyboard.</w:t>
      </w:r>
    </w:p>
    <w:p w14:paraId="7FCD472D" w14:textId="266DDDB5" w:rsidR="00842F65" w:rsidRPr="008C27C9" w:rsidRDefault="009D6FEB">
      <w:pPr>
        <w:pStyle w:val="ProcStep"/>
      </w:pPr>
      <w:ins w:id="693" w:author="david goldhar" w:date="2018-08-02T09:46:00Z">
        <w:r>
          <w:t xml:space="preserve">Place and match six </w:t>
        </w:r>
      </w:ins>
      <w:del w:id="694" w:author="david goldhar" w:date="2018-08-02T09:46:00Z">
        <w:r w:rsidR="00842F65" w:rsidRPr="008C27C9" w:rsidDel="009D6FEB">
          <w:delText xml:space="preserve">After placing &amp; matching 6 </w:delText>
        </w:r>
      </w:del>
      <w:r w:rsidR="00842F65" w:rsidRPr="008C27C9">
        <w:t>points</w:t>
      </w:r>
      <w:ins w:id="695" w:author="david goldhar" w:date="2018-08-02T09:46:00Z">
        <w:r>
          <w:t>. After this,</w:t>
        </w:r>
      </w:ins>
      <w:r w:rsidR="00842F65" w:rsidRPr="008C27C9">
        <w:t xml:space="preserve"> </w:t>
      </w:r>
      <w:proofErr w:type="spellStart"/>
      <w:r w:rsidR="00842F65" w:rsidRPr="008C27C9">
        <w:t>Madmapper</w:t>
      </w:r>
      <w:proofErr w:type="spellEnd"/>
      <w:r w:rsidR="00842F65" w:rsidRPr="008C27C9">
        <w:t xml:space="preserve">, will auto-wrap the printed object. If for some reason this </w:t>
      </w:r>
      <w:del w:id="696" w:author="david goldhar" w:date="2018-08-02T09:46:00Z">
        <w:r w:rsidR="00842F65" w:rsidRPr="008C27C9" w:rsidDel="009D6FEB">
          <w:delText xml:space="preserve">procedure </w:delText>
        </w:r>
      </w:del>
      <w:r w:rsidR="00842F65" w:rsidRPr="008C27C9">
        <w:t>does not occur</w:t>
      </w:r>
      <w:ins w:id="697" w:author="david goldhar" w:date="2018-08-02T09:46:00Z">
        <w:r>
          <w:t>,</w:t>
        </w:r>
      </w:ins>
      <w:r w:rsidR="00842F65" w:rsidRPr="008C27C9">
        <w:t xml:space="preserve"> check the </w:t>
      </w:r>
      <w:ins w:id="698" w:author="david goldhar" w:date="2018-08-02T09:46:00Z">
        <w:r>
          <w:t xml:space="preserve">accuracy of the </w:t>
        </w:r>
      </w:ins>
      <w:r w:rsidR="00842F65" w:rsidRPr="008C27C9">
        <w:t>point</w:t>
      </w:r>
      <w:del w:id="699" w:author="david goldhar" w:date="2018-08-02T09:47:00Z">
        <w:r w:rsidR="00842F65" w:rsidRPr="008C27C9" w:rsidDel="009D6FEB">
          <w:delText xml:space="preserve">’s accuracy </w:delText>
        </w:r>
      </w:del>
      <w:ins w:id="700" w:author="david goldhar" w:date="2018-08-02T09:47:00Z">
        <w:r>
          <w:t xml:space="preserve"> </w:t>
        </w:r>
      </w:ins>
      <w:r w:rsidR="00842F65" w:rsidRPr="008C27C9">
        <w:t xml:space="preserve">in </w:t>
      </w:r>
      <w:del w:id="701" w:author="david goldhar" w:date="2018-08-02T09:47:00Z">
        <w:r w:rsidR="00842F65" w:rsidRPr="008C27C9" w:rsidDel="009D6FEB">
          <w:delText>cor</w:delText>
        </w:r>
      </w:del>
      <w:r w:rsidR="00842F65" w:rsidRPr="008C27C9">
        <w:t>relation to the object</w:t>
      </w:r>
      <w:del w:id="702" w:author="david goldhar" w:date="2018-08-02T09:47:00Z">
        <w:r w:rsidR="00842F65" w:rsidRPr="008C27C9" w:rsidDel="009D6FEB">
          <w:delText>s</w:delText>
        </w:r>
      </w:del>
      <w:r w:rsidR="00842F65" w:rsidRPr="008C27C9">
        <w:t xml:space="preserve"> points.</w:t>
      </w:r>
    </w:p>
    <w:p w14:paraId="013082F6" w14:textId="6CFCF764" w:rsidR="00842F65" w:rsidRPr="008C27C9" w:rsidRDefault="00842F65">
      <w:pPr>
        <w:pStyle w:val="ProcStep"/>
      </w:pPr>
      <w:r w:rsidRPr="008C27C9">
        <w:t xml:space="preserve">Most projections will need more than </w:t>
      </w:r>
      <w:del w:id="703" w:author="david goldhar" w:date="2018-08-02T09:47:00Z">
        <w:r w:rsidRPr="008C27C9" w:rsidDel="009D6FEB">
          <w:delText xml:space="preserve">6 </w:delText>
        </w:r>
      </w:del>
      <w:ins w:id="704" w:author="david goldhar" w:date="2018-08-02T09:47:00Z">
        <w:r w:rsidR="009D6FEB">
          <w:t xml:space="preserve">six </w:t>
        </w:r>
      </w:ins>
      <w:r w:rsidRPr="008C27C9">
        <w:t>points to accurately wrap an object. You can continue matching different points after the initial auto-wrapping process to fine</w:t>
      </w:r>
      <w:ins w:id="705" w:author="david goldhar" w:date="2018-08-02T09:47:00Z">
        <w:r w:rsidR="009D6FEB">
          <w:t>-</w:t>
        </w:r>
      </w:ins>
      <w:del w:id="706" w:author="david goldhar" w:date="2018-08-02T09:47:00Z">
        <w:r w:rsidRPr="008C27C9" w:rsidDel="009D6FEB">
          <w:delText xml:space="preserve"> </w:delText>
        </w:r>
      </w:del>
      <w:r w:rsidRPr="008C27C9">
        <w:t>tune your projection mapping.</w:t>
      </w:r>
    </w:p>
    <w:p w14:paraId="3D1CC35A" w14:textId="67EDC908" w:rsidR="00842F65" w:rsidRPr="008C27C9" w:rsidRDefault="00842F65">
      <w:pPr>
        <w:pStyle w:val="ProcStep"/>
      </w:pPr>
      <w:r w:rsidRPr="008C27C9">
        <w:t xml:space="preserve">When you are satisfied with the results click </w:t>
      </w:r>
      <w:del w:id="707" w:author="david goldhar" w:date="2018-08-02T09:47:00Z">
        <w:r w:rsidRPr="008C27C9" w:rsidDel="009D6FEB">
          <w:delText>on “</w:delText>
        </w:r>
      </w:del>
      <w:r w:rsidRPr="008C27C9">
        <w:rPr>
          <w:b/>
          <w:bCs/>
        </w:rPr>
        <w:t>Fix Position</w:t>
      </w:r>
      <w:del w:id="708" w:author="david goldhar" w:date="2018-08-02T09:47:00Z">
        <w:r w:rsidRPr="008C27C9" w:rsidDel="009D6FEB">
          <w:delText>”</w:delText>
        </w:r>
      </w:del>
      <w:r w:rsidRPr="008C27C9">
        <w:t xml:space="preserve"> </w:t>
      </w:r>
      <w:del w:id="709" w:author="david goldhar" w:date="2018-08-02T09:47:00Z">
        <w:r w:rsidRPr="008C27C9" w:rsidDel="009D6FEB">
          <w:delText xml:space="preserve">button </w:delText>
        </w:r>
      </w:del>
      <w:r w:rsidRPr="008C27C9">
        <w:t xml:space="preserve">in the calibrate menu. You can always edit your calibration by clicking </w:t>
      </w:r>
      <w:del w:id="710" w:author="david goldhar" w:date="2018-08-02T09:47:00Z">
        <w:r w:rsidRPr="008C27C9" w:rsidDel="004A0746">
          <w:rPr>
            <w:b/>
            <w:bCs/>
          </w:rPr>
          <w:delText>ed</w:delText>
        </w:r>
      </w:del>
      <w:ins w:id="711" w:author="david goldhar" w:date="2018-08-02T09:47:00Z">
        <w:r w:rsidR="004A0746">
          <w:rPr>
            <w:b/>
            <w:bCs/>
          </w:rPr>
          <w:t>Ed</w:t>
        </w:r>
      </w:ins>
      <w:r w:rsidRPr="008C27C9">
        <w:rPr>
          <w:b/>
          <w:bCs/>
        </w:rPr>
        <w:t>it calibration</w:t>
      </w:r>
      <w:r w:rsidRPr="008C27C9">
        <w:t xml:space="preserve">. </w:t>
      </w:r>
    </w:p>
    <w:p w14:paraId="137F1F14" w14:textId="22617DFC" w:rsidR="00842F65" w:rsidRPr="00D07248" w:rsidRDefault="00842F65">
      <w:pPr>
        <w:pStyle w:val="ProcStep"/>
      </w:pPr>
      <w:del w:id="712" w:author="david goldhar" w:date="2018-08-02T09:48:00Z">
        <w:r w:rsidDel="004A0746">
          <w:delText xml:space="preserve">Save your project in the top menu </w:delText>
        </w:r>
      </w:del>
      <w:ins w:id="713" w:author="david goldhar" w:date="2018-08-02T09:48:00Z">
        <w:r w:rsidR="004A0746">
          <w:t>C</w:t>
        </w:r>
      </w:ins>
      <w:del w:id="714" w:author="david goldhar" w:date="2018-08-02T09:48:00Z">
        <w:r w:rsidDel="004A0746">
          <w:delText>c</w:delText>
        </w:r>
      </w:del>
      <w:r>
        <w:t>lick</w:t>
      </w:r>
      <w:del w:id="715" w:author="david goldhar" w:date="2018-08-02T09:49:00Z">
        <w:r w:rsidDel="004A0746">
          <w:delText>ing</w:delText>
        </w:r>
      </w:del>
      <w:r>
        <w:t xml:space="preserve"> </w:t>
      </w:r>
      <w:r w:rsidRPr="004A0746">
        <w:rPr>
          <w:b/>
          <w:bCs/>
          <w:rPrChange w:id="716" w:author="david goldhar" w:date="2018-08-02T09:48:00Z">
            <w:rPr/>
          </w:rPrChange>
        </w:rPr>
        <w:t>File&gt;</w:t>
      </w:r>
      <w:r>
        <w:t xml:space="preserve"> </w:t>
      </w:r>
      <w:r w:rsidRPr="00D227F3">
        <w:rPr>
          <w:b/>
          <w:bCs/>
        </w:rPr>
        <w:t>Save Project as</w:t>
      </w:r>
      <w:del w:id="717" w:author="david goldhar" w:date="2018-08-02T09:48:00Z">
        <w:r w:rsidDel="004A0746">
          <w:delText>.</w:delText>
        </w:r>
      </w:del>
      <w:ins w:id="718" w:author="david goldhar" w:date="2018-08-02T09:48:00Z">
        <w:r w:rsidR="004A0746" w:rsidRPr="004A0746">
          <w:t xml:space="preserve"> </w:t>
        </w:r>
        <w:r w:rsidR="004A0746">
          <w:t>to save your project.</w:t>
        </w:r>
      </w:ins>
    </w:p>
    <w:p w14:paraId="0ED7F6DE" w14:textId="509CB562" w:rsidR="00842F65" w:rsidRDefault="00842F65" w:rsidP="0084639B">
      <w:pPr>
        <w:pStyle w:val="ProcedureMajorStep"/>
      </w:pPr>
      <w:bookmarkStart w:id="719" w:name="_Toc521220441"/>
      <w:bookmarkStart w:id="720" w:name="_Toc521221271"/>
      <w:r w:rsidRPr="008204F3">
        <w:rPr>
          <w:color w:val="FF6699"/>
        </w:rPr>
        <w:t xml:space="preserve">Step </w:t>
      </w:r>
      <w:r>
        <w:rPr>
          <w:color w:val="FF6699"/>
        </w:rPr>
        <w:t>8</w:t>
      </w:r>
      <w:r w:rsidRPr="008204F3">
        <w:rPr>
          <w:color w:val="FF6699"/>
        </w:rPr>
        <w:t xml:space="preserve">:  </w:t>
      </w:r>
      <w:r>
        <w:t>Apply the video texture &amp; adding effects</w:t>
      </w:r>
      <w:bookmarkEnd w:id="719"/>
      <w:bookmarkEnd w:id="720"/>
    </w:p>
    <w:p w14:paraId="0E2669C2" w14:textId="3D56605C" w:rsidR="00842F65" w:rsidRPr="008C27C9" w:rsidRDefault="004A0746">
      <w:pPr>
        <w:pStyle w:val="ProcStep"/>
        <w:numPr>
          <w:ilvl w:val="0"/>
          <w:numId w:val="28"/>
        </w:numPr>
      </w:pPr>
      <w:ins w:id="721" w:author="david goldhar" w:date="2018-08-02T09:49:00Z">
        <w:r>
          <w:t>C</w:t>
        </w:r>
        <w:r w:rsidRPr="008C27C9">
          <w:t xml:space="preserve">lick </w:t>
        </w:r>
        <w:r>
          <w:t>the</w:t>
        </w:r>
        <w:r w:rsidRPr="008C27C9">
          <w:t xml:space="preserve"> </w:t>
        </w:r>
        <w:r w:rsidRPr="005600CF">
          <w:rPr>
            <w:b/>
            <w:bCs/>
          </w:rPr>
          <w:t>Textured</w:t>
        </w:r>
        <w:r w:rsidRPr="008C27C9">
          <w:t xml:space="preserve"> button on the menu on the bottom left side of the screen </w:t>
        </w:r>
        <w:r>
          <w:t>to t</w:t>
        </w:r>
      </w:ins>
      <w:del w:id="722" w:author="david goldhar" w:date="2018-08-02T09:49:00Z">
        <w:r w:rsidR="00842F65" w:rsidRPr="008C27C9" w:rsidDel="004A0746">
          <w:delText>T</w:delText>
        </w:r>
      </w:del>
      <w:r w:rsidR="00842F65" w:rsidRPr="008C27C9">
        <w:t>urn the video texture on</w:t>
      </w:r>
      <w:del w:id="723" w:author="david goldhar" w:date="2018-08-02T09:49:00Z">
        <w:r w:rsidR="00842F65" w:rsidRPr="008C27C9" w:rsidDel="004A0746">
          <w:delText xml:space="preserve"> by clicking the “</w:delText>
        </w:r>
        <w:r w:rsidR="00842F65" w:rsidRPr="005600CF" w:rsidDel="004A0746">
          <w:rPr>
            <w:b/>
            <w:bCs/>
          </w:rPr>
          <w:delText>Textured</w:delText>
        </w:r>
        <w:r w:rsidR="00842F65" w:rsidRPr="008C27C9" w:rsidDel="004A0746">
          <w:delText>” button on the menu on the bottom left side of the screen</w:delText>
        </w:r>
      </w:del>
      <w:r w:rsidR="00842F65" w:rsidRPr="008C27C9">
        <w:t>.</w:t>
      </w:r>
    </w:p>
    <w:p w14:paraId="72B3F969" w14:textId="4AF5A449" w:rsidR="00842F65" w:rsidRPr="008C27C9" w:rsidRDefault="00842F65">
      <w:pPr>
        <w:pStyle w:val="ProcStep"/>
        <w:numPr>
          <w:ilvl w:val="0"/>
          <w:numId w:val="28"/>
        </w:numPr>
      </w:pPr>
      <w:r w:rsidRPr="008C27C9">
        <w:t>On the bottom left menu, there are a few built</w:t>
      </w:r>
      <w:ins w:id="724" w:author="david goldhar" w:date="2018-08-02T09:49:00Z">
        <w:r w:rsidR="004A0746">
          <w:t>-</w:t>
        </w:r>
      </w:ins>
      <w:del w:id="725" w:author="david goldhar" w:date="2018-08-02T09:49:00Z">
        <w:r w:rsidRPr="008C27C9" w:rsidDel="004A0746">
          <w:delText xml:space="preserve"> </w:delText>
        </w:r>
      </w:del>
      <w:r w:rsidRPr="008C27C9">
        <w:t xml:space="preserve">in effects that can help refine the overall look of your display. </w:t>
      </w:r>
      <w:ins w:id="726" w:author="david goldhar" w:date="2018-08-02T09:50:00Z">
        <w:r w:rsidR="004A0746">
          <w:t>C</w:t>
        </w:r>
        <w:r w:rsidR="004A0746" w:rsidRPr="008C27C9">
          <w:t>lick</w:t>
        </w:r>
        <w:r w:rsidR="004A0746">
          <w:t xml:space="preserve"> any of these </w:t>
        </w:r>
        <w:r w:rsidR="004A0746" w:rsidRPr="008C27C9">
          <w:t xml:space="preserve">buttons </w:t>
        </w:r>
        <w:r w:rsidR="004A0746">
          <w:t>to a</w:t>
        </w:r>
      </w:ins>
      <w:del w:id="727" w:author="david goldhar" w:date="2018-08-02T09:50:00Z">
        <w:r w:rsidRPr="008C27C9" w:rsidDel="004A0746">
          <w:delText>A</w:delText>
        </w:r>
      </w:del>
      <w:r w:rsidRPr="008C27C9">
        <w:t xml:space="preserve">ctivate the </w:t>
      </w:r>
      <w:del w:id="728" w:author="david goldhar" w:date="2018-08-02T09:50:00Z">
        <w:r w:rsidRPr="008C27C9" w:rsidDel="004A0746">
          <w:delText xml:space="preserve">different </w:delText>
        </w:r>
      </w:del>
      <w:r w:rsidRPr="008C27C9">
        <w:t>effect</w:t>
      </w:r>
      <w:del w:id="729" w:author="david goldhar" w:date="2018-08-02T09:50:00Z">
        <w:r w:rsidRPr="008C27C9" w:rsidDel="004A0746">
          <w:delText>s by clicking their buttons and turning them on</w:delText>
        </w:r>
      </w:del>
      <w:ins w:id="730" w:author="david goldhar" w:date="2018-08-02T09:50:00Z">
        <w:r w:rsidR="004A0746">
          <w:t xml:space="preserve">, and then </w:t>
        </w:r>
      </w:ins>
      <w:del w:id="731" w:author="david goldhar" w:date="2018-08-02T09:50:00Z">
        <w:r w:rsidRPr="008C27C9" w:rsidDel="004A0746">
          <w:delText xml:space="preserve">. </w:delText>
        </w:r>
      </w:del>
      <w:ins w:id="732" w:author="david goldhar" w:date="2018-08-02T09:50:00Z">
        <w:r w:rsidR="004A0746">
          <w:t>s</w:t>
        </w:r>
      </w:ins>
      <w:del w:id="733" w:author="david goldhar" w:date="2018-08-02T09:50:00Z">
        <w:r w:rsidRPr="008C27C9" w:rsidDel="004A0746">
          <w:delText>S</w:delText>
        </w:r>
      </w:del>
      <w:r w:rsidRPr="008C27C9">
        <w:t>et the parameters to your liking.</w:t>
      </w:r>
    </w:p>
    <w:p w14:paraId="7D742B59" w14:textId="77777777" w:rsidR="00842F65" w:rsidRDefault="00842F65">
      <w:pPr>
        <w:pStyle w:val="ProcStep"/>
        <w:numPr>
          <w:ilvl w:val="0"/>
          <w:numId w:val="28"/>
        </w:numPr>
      </w:pPr>
      <w:r>
        <w:lastRenderedPageBreak/>
        <w:t xml:space="preserve">It is recommended to work in wireframe mode while setting calibration. This is the reason that solid &amp; wireframe modes are the default when loading a 3D model. </w:t>
      </w:r>
    </w:p>
    <w:p w14:paraId="6CAFFF6C" w14:textId="6421F412" w:rsidR="00842F65" w:rsidRPr="00E438A9" w:rsidRDefault="00F86F60" w:rsidP="00842F65">
      <w:pPr>
        <w:pStyle w:val="figure"/>
        <w:rPr>
          <w:lang w:bidi="ar-SA"/>
        </w:rPr>
      </w:pPr>
      <w:ins w:id="734" w:author="david goldhar" w:date="2018-08-02T21:52:00Z">
        <w:r w:rsidRPr="0009634D">
          <w:rPr>
            <w:rFonts w:ascii="DINOT-Extlight" w:hAnsi="DINOT-Extlight"/>
            <w:sz w:val="20"/>
            <w:szCs w:val="20"/>
          </w:rPr>
          <mc:AlternateContent>
            <mc:Choice Requires="wps">
              <w:drawing>
                <wp:anchor distT="0" distB="0" distL="114300" distR="114300" simplePos="0" relativeHeight="251753472" behindDoc="1" locked="0" layoutInCell="1" allowOverlap="1" wp14:anchorId="0918FE08" wp14:editId="796E2A20">
                  <wp:simplePos x="0" y="0"/>
                  <wp:positionH relativeFrom="column">
                    <wp:posOffset>-2435683</wp:posOffset>
                  </wp:positionH>
                  <wp:positionV relativeFrom="paragraph">
                    <wp:posOffset>2155800</wp:posOffset>
                  </wp:positionV>
                  <wp:extent cx="2121077" cy="1901952"/>
                  <wp:effectExtent l="0" t="0" r="0" b="3175"/>
                  <wp:wrapNone/>
                  <wp:docPr id="197" name="Text Box 197"/>
                  <wp:cNvGraphicFramePr/>
                  <a:graphic xmlns:a="http://schemas.openxmlformats.org/drawingml/2006/main">
                    <a:graphicData uri="http://schemas.microsoft.com/office/word/2010/wordprocessingShape">
                      <wps:wsp>
                        <wps:cNvSpPr txBox="1"/>
                        <wps:spPr>
                          <a:xfrm>
                            <a:off x="0" y="0"/>
                            <a:ext cx="2121077" cy="1901952"/>
                          </a:xfrm>
                          <a:prstGeom prst="rect">
                            <a:avLst/>
                          </a:prstGeom>
                          <a:solidFill>
                            <a:srgbClr val="E5EFEF"/>
                          </a:solidFill>
                          <a:ln w="6350">
                            <a:noFill/>
                          </a:ln>
                        </wps:spPr>
                        <wps:txbx>
                          <w:txbxContent>
                            <w:p w14:paraId="7D11CD80" w14:textId="44EF915D" w:rsidR="001F389A" w:rsidRPr="007D599F" w:rsidRDefault="001F389A" w:rsidP="00F86F60">
                              <w:pPr>
                                <w:ind w:left="0"/>
                                <w:rPr>
                                  <w:rFonts w:ascii="DINOT" w:hAnsi="DINOT" w:cstheme="minorHAnsi"/>
                                  <w:sz w:val="20"/>
                                  <w:szCs w:val="20"/>
                                </w:rPr>
                              </w:pPr>
                              <w:del w:id="735" w:author="david goldhar" w:date="2018-08-02T21:53:00Z">
                                <w:r w:rsidRPr="00867F50" w:rsidDel="00F86F60">
                                  <w:rPr>
                                    <w:rFonts w:ascii="DINOT-Bold" w:hAnsi="DINOT-Bold" w:cstheme="minorHAnsi"/>
                                    <w:b/>
                                    <w:bCs/>
                                    <w:color w:val="ED0677"/>
                                    <w:sz w:val="20"/>
                                    <w:szCs w:val="20"/>
                                    <w:rPrChange w:id="736" w:author="david goldhar" w:date="2018-08-02T22:00:00Z">
                                      <w:rPr>
                                        <w:rFonts w:ascii="DINOT-Bold" w:hAnsi="DINOT-Bold" w:cstheme="minorHAnsi"/>
                                        <w:color w:val="ED0677"/>
                                        <w:sz w:val="20"/>
                                        <w:szCs w:val="20"/>
                                      </w:rPr>
                                    </w:rPrChange>
                                  </w:rPr>
                                  <w:delText>Note</w:delText>
                                </w:r>
                              </w:del>
                              <w:ins w:id="737" w:author="david goldhar" w:date="2018-08-02T21:54:00Z">
                                <w:r w:rsidRPr="00867F50">
                                  <w:rPr>
                                    <w:rFonts w:ascii="DINOT-Bold" w:hAnsi="DINOT-Bold" w:cstheme="minorHAnsi"/>
                                    <w:b/>
                                    <w:bCs/>
                                    <w:color w:val="ED0677"/>
                                    <w:sz w:val="20"/>
                                    <w:szCs w:val="20"/>
                                    <w:rPrChange w:id="738" w:author="david goldhar" w:date="2018-08-02T22:00:00Z">
                                      <w:rPr>
                                        <w:rFonts w:ascii="DINOT-Bold" w:hAnsi="DINOT-Bold" w:cstheme="minorHAnsi"/>
                                        <w:color w:val="ED0677"/>
                                        <w:sz w:val="20"/>
                                        <w:szCs w:val="20"/>
                                      </w:rPr>
                                    </w:rPrChange>
                                  </w:rPr>
                                  <w:t>Note</w:t>
                                </w:r>
                              </w:ins>
                              <w:r>
                                <w:rPr>
                                  <w:rFonts w:ascii="DINOT-Bold" w:hAnsi="DINOT-Bold" w:cstheme="minorHAnsi"/>
                                  <w:color w:val="ED0677"/>
                                  <w:sz w:val="20"/>
                                  <w:szCs w:val="20"/>
                                </w:rPr>
                                <w:t>:</w:t>
                              </w:r>
                              <w:del w:id="739" w:author="david goldhar" w:date="2018-08-02T21:53:00Z">
                                <w:r w:rsidDel="00F86F60">
                                  <w:rPr>
                                    <w:rFonts w:ascii="DINOT-Bold" w:hAnsi="DINOT-Bold" w:cstheme="minorHAnsi"/>
                                    <w:color w:val="ED0677"/>
                                    <w:sz w:val="20"/>
                                    <w:szCs w:val="20"/>
                                  </w:rPr>
                                  <w:delText xml:space="preserve"> </w:delText>
                                </w:r>
                              </w:del>
                              <w:r>
                                <w:rPr>
                                  <w:rFonts w:ascii="DINOT-Bold" w:hAnsi="DINOT-Bold" w:cstheme="minorHAnsi"/>
                                  <w:color w:val="ED0677"/>
                                  <w:sz w:val="20"/>
                                  <w:szCs w:val="20"/>
                                </w:rPr>
                                <w:t xml:space="preserve"> </w:t>
                              </w:r>
                              <w:moveToRangeStart w:id="740" w:author="david goldhar" w:date="2018-08-02T21:53:00Z" w:name="move521010111"/>
                              <w:moveTo w:id="741" w:author="david goldhar" w:date="2018-08-02T21:53:00Z">
                                <w:r w:rsidRPr="00D33BDD">
                                  <w:t xml:space="preserve">At the bottom of the menu there is a button </w:t>
                                </w:r>
                                <w:del w:id="742" w:author="david goldhar" w:date="2018-08-02T21:53:00Z">
                                  <w:r w:rsidRPr="00D33BDD" w:rsidDel="00F86F60">
                                    <w:delText>“</w:delText>
                                  </w:r>
                                  <w:r w:rsidRPr="00D33BDD" w:rsidDel="00F86F60">
                                    <w:rPr>
                                      <w:b/>
                                    </w:rPr>
                                    <w:delText>c</w:delText>
                                  </w:r>
                                </w:del>
                              </w:moveTo>
                              <w:ins w:id="743" w:author="david goldhar" w:date="2018-08-02T21:53:00Z">
                                <w:r>
                                  <w:rPr>
                                    <w:b/>
                                  </w:rPr>
                                  <w:t>C</w:t>
                                </w:r>
                              </w:ins>
                              <w:moveTo w:id="744" w:author="david goldhar" w:date="2018-08-02T21:53:00Z">
                                <w:r w:rsidRPr="00D33BDD">
                                  <w:rPr>
                                    <w:b/>
                                  </w:rPr>
                                  <w:t>reate lines from visible edges</w:t>
                                </w:r>
                                <w:del w:id="745" w:author="david goldhar" w:date="2018-08-02T21:53:00Z">
                                  <w:r w:rsidRPr="00D33BDD" w:rsidDel="00F86F60">
                                    <w:delText>”</w:delText>
                                  </w:r>
                                </w:del>
                                <w:r w:rsidRPr="00D33BDD">
                                  <w:t xml:space="preserve">. This effect will create a line animation effect from </w:t>
                                </w:r>
                                <w:r>
                                  <w:t>the</w:t>
                                </w:r>
                                <w:r w:rsidRPr="00D33BDD">
                                  <w:t xml:space="preserve"> mesh edges. This effect is meant to be used </w:t>
                                </w:r>
                                <w:r w:rsidRPr="00D33BDD">
                                  <w:rPr>
                                    <w:b/>
                                  </w:rPr>
                                  <w:t xml:space="preserve">only with low </w:t>
                                </w:r>
                                <w:r>
                                  <w:rPr>
                                    <w:b/>
                                  </w:rPr>
                                  <w:t>polygon</w:t>
                                </w:r>
                                <w:r w:rsidRPr="00D33BDD">
                                  <w:rPr>
                                    <w:b/>
                                  </w:rPr>
                                  <w:t xml:space="preserve"> models</w:t>
                                </w:r>
                              </w:moveTo>
                              <w:ins w:id="746" w:author="david goldhar" w:date="2018-08-02T21:53:00Z">
                                <w:r>
                                  <w:rPr>
                                    <w:b/>
                                  </w:rPr>
                                  <w:t>,</w:t>
                                </w:r>
                              </w:ins>
                              <w:moveTo w:id="747" w:author="david goldhar" w:date="2018-08-02T21:53:00Z">
                                <w:r w:rsidRPr="00D33BDD">
                                  <w:t xml:space="preserve"> and tends to cause </w:t>
                                </w:r>
                              </w:moveTo>
                              <w:proofErr w:type="spellStart"/>
                              <w:ins w:id="748" w:author="david goldhar" w:date="2018-08-02T21:54:00Z">
                                <w:r>
                                  <w:t>M</w:t>
                                </w:r>
                              </w:ins>
                              <w:moveTo w:id="749" w:author="david goldhar" w:date="2018-08-02T21:53:00Z">
                                <w:del w:id="750" w:author="david goldhar" w:date="2018-08-02T21:54:00Z">
                                  <w:r w:rsidRPr="00D33BDD" w:rsidDel="00F86F60">
                                    <w:delText>m</w:delText>
                                  </w:r>
                                </w:del>
                                <w:r w:rsidRPr="00D33BDD">
                                  <w:t>admapper</w:t>
                                </w:r>
                                <w:proofErr w:type="spellEnd"/>
                                <w:r w:rsidRPr="00D33BDD">
                                  <w:t xml:space="preserve"> to crash when using higher </w:t>
                                </w:r>
                                <w:r>
                                  <w:t>polygon</w:t>
                                </w:r>
                                <w:r w:rsidRPr="00D33BDD">
                                  <w:t xml:space="preserve"> models. It is wise to save your project before attempting to apply this effect</w:t>
                                </w:r>
                              </w:moveTo>
                              <w:moveToRangeEnd w:id="740"/>
                              <w:del w:id="751" w:author="david goldhar" w:date="2018-08-02T21:53:00Z">
                                <w:r w:rsidRPr="005763AE" w:rsidDel="00F86F60">
                                  <w:rPr>
                                    <w:rFonts w:ascii="DINOT-Extlight" w:hAnsi="DINOT-Extlight" w:cstheme="minorHAnsi"/>
                                    <w:noProof/>
                                    <w:sz w:val="20"/>
                                    <w:szCs w:val="20"/>
                                  </w:rPr>
                                  <w:delText xml:space="preserve">In some cases models are designed to be lighted </w:delText>
                                </w:r>
                              </w:del>
                              <w:ins w:id="752" w:author="Louis Gordon" w:date="2017-12-12T12:23:00Z">
                                <w:del w:id="753" w:author="david goldhar" w:date="2018-08-02T21:53:00Z">
                                  <w:r w:rsidRPr="005763AE" w:rsidDel="00F86F60">
                                    <w:rPr>
                                      <w:rFonts w:ascii="DINOT-Extlight" w:hAnsi="DINOT-Extlight" w:cstheme="minorHAnsi"/>
                                      <w:noProof/>
                                      <w:sz w:val="20"/>
                                      <w:szCs w:val="20"/>
                                    </w:rPr>
                                    <w:delText>l</w:delText>
                                  </w:r>
                                  <w:r w:rsidDel="00F86F60">
                                    <w:rPr>
                                      <w:rFonts w:ascii="DINOT-Extlight" w:hAnsi="DINOT-Extlight" w:cstheme="minorHAnsi"/>
                                      <w:noProof/>
                                      <w:sz w:val="20"/>
                                      <w:szCs w:val="20"/>
                                    </w:rPr>
                                    <w:delText>it</w:delText>
                                  </w:r>
                                  <w:r w:rsidRPr="005763AE" w:rsidDel="00F86F60">
                                    <w:rPr>
                                      <w:rFonts w:ascii="DINOT-Extlight" w:hAnsi="DINOT-Extlight" w:cstheme="minorHAnsi"/>
                                      <w:noProof/>
                                      <w:sz w:val="20"/>
                                      <w:szCs w:val="20"/>
                                    </w:rPr>
                                    <w:delText xml:space="preserve"> </w:delText>
                                  </w:r>
                                </w:del>
                              </w:ins>
                              <w:del w:id="754" w:author="david goldhar" w:date="2018-08-02T21:53:00Z">
                                <w:r w:rsidRPr="005763AE" w:rsidDel="00F86F60">
                                  <w:rPr>
                                    <w:rFonts w:ascii="DINOT-Extlight" w:hAnsi="DINOT-Extlight" w:cstheme="minorHAnsi"/>
                                    <w:noProof/>
                                    <w:sz w:val="20"/>
                                    <w:szCs w:val="20"/>
                                  </w:rPr>
                                  <w:delText xml:space="preserve">from inside, which may entail some changes in the steps described in this guide. For those cases, please refer to the relevant How-to </w:delText>
                                </w:r>
                                <w:r w:rsidDel="00F86F60">
                                  <w:rPr>
                                    <w:rFonts w:ascii="DINOT-Extlight" w:hAnsi="DINOT-Extlight" w:cstheme="minorHAnsi"/>
                                    <w:noProof/>
                                    <w:sz w:val="20"/>
                                    <w:szCs w:val="20"/>
                                  </w:rPr>
                                  <w:delText>G</w:delText>
                                </w:r>
                                <w:r w:rsidRPr="005763AE" w:rsidDel="00F86F60">
                                  <w:rPr>
                                    <w:rFonts w:ascii="DINOT-Extlight" w:hAnsi="DINOT-Extlight" w:cstheme="minorHAnsi"/>
                                    <w:noProof/>
                                    <w:sz w:val="20"/>
                                    <w:szCs w:val="20"/>
                                  </w:rPr>
                                  <w:delText xml:space="preserve">uides, or contact Massivit Service </w:delText>
                                </w:r>
                              </w:del>
                              <w:ins w:id="755" w:author="Louis Gordon" w:date="2017-12-12T12:24:00Z">
                                <w:del w:id="756" w:author="david goldhar" w:date="2018-08-02T21:53:00Z">
                                  <w:r w:rsidDel="00F86F60">
                                    <w:rPr>
                                      <w:rFonts w:ascii="DINOT-Extlight" w:hAnsi="DINOT-Extlight" w:cstheme="minorHAnsi"/>
                                      <w:noProof/>
                                      <w:sz w:val="20"/>
                                      <w:szCs w:val="20"/>
                                    </w:rPr>
                                    <w:delText>s</w:delText>
                                  </w:r>
                                  <w:r w:rsidRPr="005763AE" w:rsidDel="00F86F60">
                                    <w:rPr>
                                      <w:rFonts w:ascii="DINOT-Extlight" w:hAnsi="DINOT-Extlight" w:cstheme="minorHAnsi"/>
                                      <w:noProof/>
                                      <w:sz w:val="20"/>
                                      <w:szCs w:val="20"/>
                                    </w:rPr>
                                    <w:delText xml:space="preserve">ervice </w:delText>
                                  </w:r>
                                </w:del>
                              </w:ins>
                              <w:del w:id="757" w:author="david goldhar" w:date="2018-08-02T21:53:00Z">
                                <w:r w:rsidRPr="00346A3B" w:rsidDel="00F86F60">
                                  <w:rPr>
                                    <w:rFonts w:ascii="DINOT-Extlight" w:hAnsi="DINOT-Extlight" w:cstheme="minorHAnsi"/>
                                    <w:noProof/>
                                    <w:sz w:val="20"/>
                                    <w:szCs w:val="20"/>
                                  </w:rPr>
                                  <w:delText>personnel</w:delText>
                                </w:r>
                              </w:del>
                              <w:r w:rsidRPr="005763AE">
                                <w:rPr>
                                  <w:rFonts w:ascii="DINOT-Extlight" w:hAnsi="DINOT-Extlight" w:cstheme="minorHAnsi"/>
                                  <w:noProof/>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8FE08" id="Text Box 197" o:spid="_x0000_s1038" type="#_x0000_t202" style="position:absolute;left:0;text-align:left;margin-left:-191.8pt;margin-top:169.75pt;width:167pt;height:149.7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" fillcolor="#e5efef" stroked="f" strokeweight=".5pt">
                  <v:textbox>
                    <w:txbxContent>
                      <w:p w14:paraId="7D11CD80" w14:textId="44EF915D" w:rsidR="001F389A" w:rsidRPr="007D599F" w:rsidRDefault="001F389A" w:rsidP="00F86F60">
                        <w:pPr>
                          <w:ind w:left="0"/>
                          <w:rPr>
                            <w:rFonts w:ascii="DINOT" w:hAnsi="DINOT" w:cstheme="minorHAnsi"/>
                            <w:sz w:val="20"/>
                            <w:szCs w:val="20"/>
                          </w:rPr>
                        </w:pPr>
                        <w:del w:id="758" w:author="david goldhar" w:date="2018-08-02T21:53:00Z">
                          <w:r w:rsidRPr="00867F50" w:rsidDel="00F86F60">
                            <w:rPr>
                              <w:rFonts w:ascii="DINOT-Bold" w:hAnsi="DINOT-Bold" w:cstheme="minorHAnsi"/>
                              <w:b/>
                              <w:bCs/>
                              <w:color w:val="ED0677"/>
                              <w:sz w:val="20"/>
                              <w:szCs w:val="20"/>
                              <w:rPrChange w:id="759" w:author="david goldhar" w:date="2018-08-02T22:00:00Z">
                                <w:rPr>
                                  <w:rFonts w:ascii="DINOT-Bold" w:hAnsi="DINOT-Bold" w:cstheme="minorHAnsi"/>
                                  <w:color w:val="ED0677"/>
                                  <w:sz w:val="20"/>
                                  <w:szCs w:val="20"/>
                                </w:rPr>
                              </w:rPrChange>
                            </w:rPr>
                            <w:delText>Note</w:delText>
                          </w:r>
                        </w:del>
                        <w:ins w:id="760" w:author="david goldhar" w:date="2018-08-02T21:54:00Z">
                          <w:r w:rsidRPr="00867F50">
                            <w:rPr>
                              <w:rFonts w:ascii="DINOT-Bold" w:hAnsi="DINOT-Bold" w:cstheme="minorHAnsi"/>
                              <w:b/>
                              <w:bCs/>
                              <w:color w:val="ED0677"/>
                              <w:sz w:val="20"/>
                              <w:szCs w:val="20"/>
                              <w:rPrChange w:id="761" w:author="david goldhar" w:date="2018-08-02T22:00:00Z">
                                <w:rPr>
                                  <w:rFonts w:ascii="DINOT-Bold" w:hAnsi="DINOT-Bold" w:cstheme="minorHAnsi"/>
                                  <w:color w:val="ED0677"/>
                                  <w:sz w:val="20"/>
                                  <w:szCs w:val="20"/>
                                </w:rPr>
                              </w:rPrChange>
                            </w:rPr>
                            <w:t>Note</w:t>
                          </w:r>
                        </w:ins>
                        <w:r>
                          <w:rPr>
                            <w:rFonts w:ascii="DINOT-Bold" w:hAnsi="DINOT-Bold" w:cstheme="minorHAnsi"/>
                            <w:color w:val="ED0677"/>
                            <w:sz w:val="20"/>
                            <w:szCs w:val="20"/>
                          </w:rPr>
                          <w:t>:</w:t>
                        </w:r>
                        <w:del w:id="762" w:author="david goldhar" w:date="2018-08-02T21:53:00Z">
                          <w:r w:rsidDel="00F86F60">
                            <w:rPr>
                              <w:rFonts w:ascii="DINOT-Bold" w:hAnsi="DINOT-Bold" w:cstheme="minorHAnsi"/>
                              <w:color w:val="ED0677"/>
                              <w:sz w:val="20"/>
                              <w:szCs w:val="20"/>
                            </w:rPr>
                            <w:delText xml:space="preserve"> </w:delText>
                          </w:r>
                        </w:del>
                        <w:r>
                          <w:rPr>
                            <w:rFonts w:ascii="DINOT-Bold" w:hAnsi="DINOT-Bold" w:cstheme="minorHAnsi"/>
                            <w:color w:val="ED0677"/>
                            <w:sz w:val="20"/>
                            <w:szCs w:val="20"/>
                          </w:rPr>
                          <w:t xml:space="preserve"> </w:t>
                        </w:r>
                        <w:moveToRangeStart w:id="763" w:author="david goldhar" w:date="2018-08-02T21:53:00Z" w:name="move521010111"/>
                        <w:moveTo w:id="764" w:author="david goldhar" w:date="2018-08-02T21:53:00Z">
                          <w:r w:rsidRPr="00D33BDD">
                            <w:t xml:space="preserve">At the bottom of the menu there is a button </w:t>
                          </w:r>
                          <w:del w:id="765" w:author="david goldhar" w:date="2018-08-02T21:53:00Z">
                            <w:r w:rsidRPr="00D33BDD" w:rsidDel="00F86F60">
                              <w:delText>“</w:delText>
                            </w:r>
                            <w:r w:rsidRPr="00D33BDD" w:rsidDel="00F86F60">
                              <w:rPr>
                                <w:b/>
                              </w:rPr>
                              <w:delText>c</w:delText>
                            </w:r>
                          </w:del>
                        </w:moveTo>
                        <w:ins w:id="766" w:author="david goldhar" w:date="2018-08-02T21:53:00Z">
                          <w:r>
                            <w:rPr>
                              <w:b/>
                            </w:rPr>
                            <w:t>C</w:t>
                          </w:r>
                        </w:ins>
                        <w:moveTo w:id="767" w:author="david goldhar" w:date="2018-08-02T21:53:00Z">
                          <w:r w:rsidRPr="00D33BDD">
                            <w:rPr>
                              <w:b/>
                            </w:rPr>
                            <w:t>reate lines from visible edges</w:t>
                          </w:r>
                          <w:del w:id="768" w:author="david goldhar" w:date="2018-08-02T21:53:00Z">
                            <w:r w:rsidRPr="00D33BDD" w:rsidDel="00F86F60">
                              <w:delText>”</w:delText>
                            </w:r>
                          </w:del>
                          <w:r w:rsidRPr="00D33BDD">
                            <w:t xml:space="preserve">. This effect will create a line animation effect from </w:t>
                          </w:r>
                          <w:r>
                            <w:t>the</w:t>
                          </w:r>
                          <w:r w:rsidRPr="00D33BDD">
                            <w:t xml:space="preserve"> mesh edges. This effect is meant to be used </w:t>
                          </w:r>
                          <w:r w:rsidRPr="00D33BDD">
                            <w:rPr>
                              <w:b/>
                            </w:rPr>
                            <w:t xml:space="preserve">only with low </w:t>
                          </w:r>
                          <w:r>
                            <w:rPr>
                              <w:b/>
                            </w:rPr>
                            <w:t>polygon</w:t>
                          </w:r>
                          <w:r w:rsidRPr="00D33BDD">
                            <w:rPr>
                              <w:b/>
                            </w:rPr>
                            <w:t xml:space="preserve"> models</w:t>
                          </w:r>
                        </w:moveTo>
                        <w:ins w:id="769" w:author="david goldhar" w:date="2018-08-02T21:53:00Z">
                          <w:r>
                            <w:rPr>
                              <w:b/>
                            </w:rPr>
                            <w:t>,</w:t>
                          </w:r>
                        </w:ins>
                        <w:moveTo w:id="770" w:author="david goldhar" w:date="2018-08-02T21:53:00Z">
                          <w:r w:rsidRPr="00D33BDD">
                            <w:t xml:space="preserve"> and tends to cause </w:t>
                          </w:r>
                        </w:moveTo>
                        <w:proofErr w:type="spellStart"/>
                        <w:ins w:id="771" w:author="david goldhar" w:date="2018-08-02T21:54:00Z">
                          <w:r>
                            <w:t>M</w:t>
                          </w:r>
                        </w:ins>
                        <w:moveTo w:id="772" w:author="david goldhar" w:date="2018-08-02T21:53:00Z">
                          <w:del w:id="773" w:author="david goldhar" w:date="2018-08-02T21:54:00Z">
                            <w:r w:rsidRPr="00D33BDD" w:rsidDel="00F86F60">
                              <w:delText>m</w:delText>
                            </w:r>
                          </w:del>
                          <w:r w:rsidRPr="00D33BDD">
                            <w:t>admapper</w:t>
                          </w:r>
                          <w:proofErr w:type="spellEnd"/>
                          <w:r w:rsidRPr="00D33BDD">
                            <w:t xml:space="preserve"> to crash when using higher </w:t>
                          </w:r>
                          <w:r>
                            <w:t>polygon</w:t>
                          </w:r>
                          <w:r w:rsidRPr="00D33BDD">
                            <w:t xml:space="preserve"> models. It is wise to save your project before attempting to apply this effect</w:t>
                          </w:r>
                        </w:moveTo>
                        <w:moveToRangeEnd w:id="763"/>
                        <w:del w:id="774" w:author="david goldhar" w:date="2018-08-02T21:53:00Z">
                          <w:r w:rsidRPr="005763AE" w:rsidDel="00F86F60">
                            <w:rPr>
                              <w:rFonts w:ascii="DINOT-Extlight" w:hAnsi="DINOT-Extlight" w:cstheme="minorHAnsi"/>
                              <w:noProof/>
                              <w:sz w:val="20"/>
                              <w:szCs w:val="20"/>
                            </w:rPr>
                            <w:delText xml:space="preserve">In some cases models are designed to be lighted </w:delText>
                          </w:r>
                        </w:del>
                        <w:ins w:id="775" w:author="Louis Gordon" w:date="2017-12-12T12:23:00Z">
                          <w:del w:id="776" w:author="david goldhar" w:date="2018-08-02T21:53:00Z">
                            <w:r w:rsidRPr="005763AE" w:rsidDel="00F86F60">
                              <w:rPr>
                                <w:rFonts w:ascii="DINOT-Extlight" w:hAnsi="DINOT-Extlight" w:cstheme="minorHAnsi"/>
                                <w:noProof/>
                                <w:sz w:val="20"/>
                                <w:szCs w:val="20"/>
                              </w:rPr>
                              <w:delText>l</w:delText>
                            </w:r>
                            <w:r w:rsidDel="00F86F60">
                              <w:rPr>
                                <w:rFonts w:ascii="DINOT-Extlight" w:hAnsi="DINOT-Extlight" w:cstheme="minorHAnsi"/>
                                <w:noProof/>
                                <w:sz w:val="20"/>
                                <w:szCs w:val="20"/>
                              </w:rPr>
                              <w:delText>it</w:delText>
                            </w:r>
                            <w:r w:rsidRPr="005763AE" w:rsidDel="00F86F60">
                              <w:rPr>
                                <w:rFonts w:ascii="DINOT-Extlight" w:hAnsi="DINOT-Extlight" w:cstheme="minorHAnsi"/>
                                <w:noProof/>
                                <w:sz w:val="20"/>
                                <w:szCs w:val="20"/>
                              </w:rPr>
                              <w:delText xml:space="preserve"> </w:delText>
                            </w:r>
                          </w:del>
                        </w:ins>
                        <w:del w:id="777" w:author="david goldhar" w:date="2018-08-02T21:53:00Z">
                          <w:r w:rsidRPr="005763AE" w:rsidDel="00F86F60">
                            <w:rPr>
                              <w:rFonts w:ascii="DINOT-Extlight" w:hAnsi="DINOT-Extlight" w:cstheme="minorHAnsi"/>
                              <w:noProof/>
                              <w:sz w:val="20"/>
                              <w:szCs w:val="20"/>
                            </w:rPr>
                            <w:delText xml:space="preserve">from inside, which may entail some changes in the steps described in this guide. For those cases, please refer to the relevant How-to </w:delText>
                          </w:r>
                          <w:r w:rsidDel="00F86F60">
                            <w:rPr>
                              <w:rFonts w:ascii="DINOT-Extlight" w:hAnsi="DINOT-Extlight" w:cstheme="minorHAnsi"/>
                              <w:noProof/>
                              <w:sz w:val="20"/>
                              <w:szCs w:val="20"/>
                            </w:rPr>
                            <w:delText>G</w:delText>
                          </w:r>
                          <w:r w:rsidRPr="005763AE" w:rsidDel="00F86F60">
                            <w:rPr>
                              <w:rFonts w:ascii="DINOT-Extlight" w:hAnsi="DINOT-Extlight" w:cstheme="minorHAnsi"/>
                              <w:noProof/>
                              <w:sz w:val="20"/>
                              <w:szCs w:val="20"/>
                            </w:rPr>
                            <w:delText xml:space="preserve">uides, or contact Massivit Service </w:delText>
                          </w:r>
                        </w:del>
                        <w:ins w:id="778" w:author="Louis Gordon" w:date="2017-12-12T12:24:00Z">
                          <w:del w:id="779" w:author="david goldhar" w:date="2018-08-02T21:53:00Z">
                            <w:r w:rsidDel="00F86F60">
                              <w:rPr>
                                <w:rFonts w:ascii="DINOT-Extlight" w:hAnsi="DINOT-Extlight" w:cstheme="minorHAnsi"/>
                                <w:noProof/>
                                <w:sz w:val="20"/>
                                <w:szCs w:val="20"/>
                              </w:rPr>
                              <w:delText>s</w:delText>
                            </w:r>
                            <w:r w:rsidRPr="005763AE" w:rsidDel="00F86F60">
                              <w:rPr>
                                <w:rFonts w:ascii="DINOT-Extlight" w:hAnsi="DINOT-Extlight" w:cstheme="minorHAnsi"/>
                                <w:noProof/>
                                <w:sz w:val="20"/>
                                <w:szCs w:val="20"/>
                              </w:rPr>
                              <w:delText xml:space="preserve">ervice </w:delText>
                            </w:r>
                          </w:del>
                        </w:ins>
                        <w:del w:id="780" w:author="david goldhar" w:date="2018-08-02T21:53:00Z">
                          <w:r w:rsidRPr="00346A3B" w:rsidDel="00F86F60">
                            <w:rPr>
                              <w:rFonts w:ascii="DINOT-Extlight" w:hAnsi="DINOT-Extlight" w:cstheme="minorHAnsi"/>
                              <w:noProof/>
                              <w:sz w:val="20"/>
                              <w:szCs w:val="20"/>
                            </w:rPr>
                            <w:delText>personnel</w:delText>
                          </w:r>
                        </w:del>
                        <w:r w:rsidRPr="005763AE">
                          <w:rPr>
                            <w:rFonts w:ascii="DINOT-Extlight" w:hAnsi="DINOT-Extlight" w:cstheme="minorHAnsi"/>
                            <w:noProof/>
                            <w:sz w:val="20"/>
                            <w:szCs w:val="20"/>
                          </w:rPr>
                          <w:t>.</w:t>
                        </w:r>
                      </w:p>
                    </w:txbxContent>
                  </v:textbox>
                </v:shape>
              </w:pict>
            </mc:Fallback>
          </mc:AlternateContent>
        </w:r>
      </w:ins>
      <w:del w:id="781" w:author="david goldhar" w:date="2018-08-02T21:54:00Z">
        <w:r w:rsidR="00046F29" w:rsidDel="00F86F60">
          <mc:AlternateContent>
            <mc:Choice Requires="wps">
              <w:drawing>
                <wp:anchor distT="45720" distB="45720" distL="114300" distR="114300" simplePos="0" relativeHeight="251746304" behindDoc="0" locked="0" layoutInCell="1" allowOverlap="1" wp14:anchorId="0F8F5B89" wp14:editId="26184BD0">
                  <wp:simplePos x="0" y="0"/>
                  <wp:positionH relativeFrom="column">
                    <wp:posOffset>-2362200</wp:posOffset>
                  </wp:positionH>
                  <wp:positionV relativeFrom="paragraph">
                    <wp:posOffset>521970</wp:posOffset>
                  </wp:positionV>
                  <wp:extent cx="2190750" cy="3295650"/>
                  <wp:effectExtent l="0" t="0" r="19050" b="190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295650"/>
                          </a:xfrm>
                          <a:prstGeom prst="rect">
                            <a:avLst/>
                          </a:prstGeom>
                          <a:solidFill>
                            <a:srgbClr val="FFFFFF"/>
                          </a:solidFill>
                          <a:ln w="9525">
                            <a:solidFill>
                              <a:srgbClr val="000000"/>
                            </a:solidFill>
                            <a:miter lim="800000"/>
                            <a:headEnd/>
                            <a:tailEnd/>
                          </a:ln>
                        </wps:spPr>
                        <wps:txbx>
                          <w:txbxContent>
                            <w:p w14:paraId="7090D41A" w14:textId="02282D97" w:rsidR="001F389A" w:rsidRDefault="001F389A" w:rsidP="00656B4B">
                              <w:pPr>
                                <w:pStyle w:val="QuickTip"/>
                              </w:pPr>
                              <w:r w:rsidRPr="00D33BDD">
                                <w:rPr>
                                  <w:b/>
                                  <w:color w:val="C00000"/>
                                </w:rPr>
                                <w:t>Good to know:</w:t>
                              </w:r>
                              <w:moveFromRangeStart w:id="782" w:author="david goldhar" w:date="2018-08-02T21:53:00Z" w:name="move521010111"/>
                              <w:moveFrom w:id="783" w:author="david goldhar" w:date="2018-08-02T21:53:00Z">
                                <w:r w:rsidRPr="00D33BDD" w:rsidDel="00F86F60">
                                  <w:rPr>
                                    <w:color w:val="C00000"/>
                                  </w:rPr>
                                  <w:t xml:space="preserve"> </w:t>
                                </w:r>
                                <w:r w:rsidRPr="00D33BDD" w:rsidDel="00F86F60">
                                  <w:t>At the bottom of the menu there is a button “</w:t>
                                </w:r>
                                <w:r w:rsidRPr="00D33BDD" w:rsidDel="00F86F60">
                                  <w:rPr>
                                    <w:b/>
                                  </w:rPr>
                                  <w:t>create lines from visible edges</w:t>
                                </w:r>
                                <w:r w:rsidRPr="00D33BDD" w:rsidDel="00F86F60">
                                  <w:t xml:space="preserve">”. This effect will create a line animation effect from </w:t>
                                </w:r>
                                <w:r w:rsidDel="00F86F60">
                                  <w:t>the</w:t>
                                </w:r>
                                <w:r w:rsidRPr="00D33BDD" w:rsidDel="00F86F60">
                                  <w:t xml:space="preserve"> mesh edges. This effect is meant to be used </w:t>
                                </w:r>
                                <w:r w:rsidRPr="00D33BDD" w:rsidDel="00F86F60">
                                  <w:rPr>
                                    <w:b/>
                                  </w:rPr>
                                  <w:t xml:space="preserve">only with low </w:t>
                                </w:r>
                                <w:r w:rsidDel="00F86F60">
                                  <w:rPr>
                                    <w:b/>
                                  </w:rPr>
                                  <w:t>polygon</w:t>
                                </w:r>
                                <w:r w:rsidRPr="00D33BDD" w:rsidDel="00F86F60">
                                  <w:rPr>
                                    <w:b/>
                                  </w:rPr>
                                  <w:t xml:space="preserve"> models</w:t>
                                </w:r>
                                <w:r w:rsidRPr="00D33BDD" w:rsidDel="00F86F60">
                                  <w:t xml:space="preserve"> and tends to cause madmapper to crash when using higher </w:t>
                                </w:r>
                                <w:r w:rsidDel="00F86F60">
                                  <w:t>polygon</w:t>
                                </w:r>
                                <w:r w:rsidRPr="00D33BDD" w:rsidDel="00F86F60">
                                  <w:t xml:space="preserve"> models. It is wise to save your project before attempting to apply this effect</w:t>
                                </w:r>
                              </w:moveFrom>
                              <w:moveFromRangeEnd w:id="782"/>
                              <w:r w:rsidRPr="00D33BD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5B89" id="_x0000_s1039" type="#_x0000_t202" style="position:absolute;left:0;text-align:left;margin-left:-186pt;margin-top:41.1pt;width:172.5pt;height:259.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">
                  <v:textbox>
                    <w:txbxContent>
                      <w:p w14:paraId="7090D41A" w14:textId="02282D97" w:rsidR="001F389A" w:rsidRDefault="001F389A" w:rsidP="00656B4B">
                        <w:pPr>
                          <w:pStyle w:val="QuickTip"/>
                        </w:pPr>
                        <w:r w:rsidRPr="00D33BDD">
                          <w:rPr>
                            <w:b/>
                            <w:color w:val="C00000"/>
                          </w:rPr>
                          <w:t>Good to know:</w:t>
                        </w:r>
                        <w:moveFromRangeStart w:id="784" w:author="david goldhar" w:date="2018-08-02T21:53:00Z" w:name="move521010111"/>
                        <w:moveFrom w:id="785" w:author="david goldhar" w:date="2018-08-02T21:53:00Z">
                          <w:r w:rsidRPr="00D33BDD" w:rsidDel="00F86F60">
                            <w:rPr>
                              <w:color w:val="C00000"/>
                            </w:rPr>
                            <w:t xml:space="preserve"> </w:t>
                          </w:r>
                          <w:r w:rsidRPr="00D33BDD" w:rsidDel="00F86F60">
                            <w:t>At the bottom of the menu there is a button “</w:t>
                          </w:r>
                          <w:r w:rsidRPr="00D33BDD" w:rsidDel="00F86F60">
                            <w:rPr>
                              <w:b/>
                            </w:rPr>
                            <w:t>create lines from visible edges</w:t>
                          </w:r>
                          <w:r w:rsidRPr="00D33BDD" w:rsidDel="00F86F60">
                            <w:t xml:space="preserve">”. This effect will create a line animation effect from </w:t>
                          </w:r>
                          <w:r w:rsidDel="00F86F60">
                            <w:t>the</w:t>
                          </w:r>
                          <w:r w:rsidRPr="00D33BDD" w:rsidDel="00F86F60">
                            <w:t xml:space="preserve"> mesh edges. This effect is meant to be used </w:t>
                          </w:r>
                          <w:r w:rsidRPr="00D33BDD" w:rsidDel="00F86F60">
                            <w:rPr>
                              <w:b/>
                            </w:rPr>
                            <w:t xml:space="preserve">only with low </w:t>
                          </w:r>
                          <w:r w:rsidDel="00F86F60">
                            <w:rPr>
                              <w:b/>
                            </w:rPr>
                            <w:t>polygon</w:t>
                          </w:r>
                          <w:r w:rsidRPr="00D33BDD" w:rsidDel="00F86F60">
                            <w:rPr>
                              <w:b/>
                            </w:rPr>
                            <w:t xml:space="preserve"> models</w:t>
                          </w:r>
                          <w:r w:rsidRPr="00D33BDD" w:rsidDel="00F86F60">
                            <w:t xml:space="preserve"> and tends to cause madmapper to crash when using higher </w:t>
                          </w:r>
                          <w:r w:rsidDel="00F86F60">
                            <w:t>polygon</w:t>
                          </w:r>
                          <w:r w:rsidRPr="00D33BDD" w:rsidDel="00F86F60">
                            <w:t xml:space="preserve"> models. It is wise to save your project before attempting to apply this effect</w:t>
                          </w:r>
                        </w:moveFrom>
                        <w:moveFromRangeEnd w:id="784"/>
                        <w:r w:rsidRPr="00D33BDD">
                          <w:t>.</w:t>
                        </w:r>
                      </w:p>
                    </w:txbxContent>
                  </v:textbox>
                  <w10:wrap type="square"/>
                </v:shape>
              </w:pict>
            </mc:Fallback>
          </mc:AlternateContent>
        </w:r>
      </w:del>
      <w:r w:rsidR="00842F65" w:rsidRPr="008204F3">
        <w:drawing>
          <wp:inline distT="0" distB="0" distL="0" distR="0" wp14:anchorId="2A7AE0A0" wp14:editId="47082654">
            <wp:extent cx="5943600" cy="33428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2806"/>
                    </a:xfrm>
                    <a:prstGeom prst="rect">
                      <a:avLst/>
                    </a:prstGeom>
                  </pic:spPr>
                </pic:pic>
              </a:graphicData>
            </a:graphic>
          </wp:inline>
        </w:drawing>
      </w:r>
    </w:p>
    <w:p w14:paraId="36E6C972" w14:textId="1BE41DE7" w:rsidR="00842F65" w:rsidRDefault="00842F65">
      <w:pPr>
        <w:pStyle w:val="ProcStep"/>
        <w:rPr>
          <w:ins w:id="786" w:author="david goldhar" w:date="2018-08-02T21:52:00Z"/>
        </w:rPr>
      </w:pPr>
      <w:r w:rsidRPr="008C27C9">
        <w:t>Adjust</w:t>
      </w:r>
      <w:del w:id="787" w:author="david goldhar" w:date="2018-08-02T09:51:00Z">
        <w:r w:rsidRPr="008C27C9" w:rsidDel="004A0746">
          <w:delText>ing</w:delText>
        </w:r>
      </w:del>
      <w:r w:rsidRPr="008C27C9">
        <w:t xml:space="preserve"> the lighting </w:t>
      </w:r>
      <w:del w:id="788" w:author="david goldhar" w:date="2018-08-02T09:51:00Z">
        <w:r w:rsidRPr="008C27C9" w:rsidDel="004A0746">
          <w:delText xml:space="preserve">can help </w:delText>
        </w:r>
      </w:del>
      <w:ins w:id="789" w:author="david goldhar" w:date="2018-08-02T09:51:00Z">
        <w:r w:rsidR="004A0746">
          <w:t xml:space="preserve">to </w:t>
        </w:r>
      </w:ins>
      <w:r w:rsidRPr="008C27C9">
        <w:t xml:space="preserve">give extra depth or </w:t>
      </w:r>
      <w:ins w:id="790" w:author="david goldhar" w:date="2018-08-02T09:51:00Z">
        <w:r w:rsidR="004A0746">
          <w:t xml:space="preserve">to </w:t>
        </w:r>
      </w:ins>
      <w:del w:id="791" w:author="david goldhar" w:date="2018-08-02T09:51:00Z">
        <w:r w:rsidRPr="008C27C9" w:rsidDel="004A0746">
          <w:delText xml:space="preserve">a </w:delText>
        </w:r>
      </w:del>
      <w:r w:rsidRPr="008C27C9">
        <w:t xml:space="preserve">create </w:t>
      </w:r>
      <w:ins w:id="792" w:author="david goldhar" w:date="2018-08-02T09:51:00Z">
        <w:r w:rsidR="004A0746">
          <w:t xml:space="preserve">a </w:t>
        </w:r>
      </w:ins>
      <w:r w:rsidRPr="008C27C9">
        <w:t>dramatic fla</w:t>
      </w:r>
      <w:ins w:id="793" w:author="david goldhar" w:date="2018-08-02T21:54:00Z">
        <w:r w:rsidR="00F86F60">
          <w:t>i</w:t>
        </w:r>
      </w:ins>
      <w:r w:rsidRPr="008C27C9">
        <w:t>r</w:t>
      </w:r>
      <w:del w:id="794" w:author="david goldhar" w:date="2018-08-02T21:54:00Z">
        <w:r w:rsidRPr="008C27C9" w:rsidDel="00F86F60">
          <w:delText>e</w:delText>
        </w:r>
      </w:del>
      <w:r w:rsidRPr="008C27C9">
        <w:t xml:space="preserve"> </w:t>
      </w:r>
      <w:del w:id="795" w:author="david goldhar" w:date="2018-08-02T09:51:00Z">
        <w:r w:rsidRPr="008C27C9" w:rsidDel="004A0746">
          <w:delText xml:space="preserve">to </w:delText>
        </w:r>
      </w:del>
      <w:ins w:id="796" w:author="david goldhar" w:date="2018-08-02T09:51:00Z">
        <w:r w:rsidR="004A0746">
          <w:t xml:space="preserve">for </w:t>
        </w:r>
      </w:ins>
      <w:r w:rsidRPr="008C27C9">
        <w:t>your lighting project</w:t>
      </w:r>
      <w:ins w:id="797" w:author="david goldhar" w:date="2018-08-02T09:51:00Z">
        <w:r w:rsidR="004A0746">
          <w:t>.</w:t>
        </w:r>
      </w:ins>
    </w:p>
    <w:p w14:paraId="2C36DD9F" w14:textId="4C3CB0E9" w:rsidR="00F86F60" w:rsidRPr="008C27C9" w:rsidDel="00F86F60" w:rsidRDefault="00F86F60">
      <w:pPr>
        <w:pStyle w:val="ProcStep"/>
        <w:rPr>
          <w:del w:id="798" w:author="david goldhar" w:date="2018-08-02T21:52:00Z"/>
        </w:rPr>
      </w:pPr>
    </w:p>
    <w:p w14:paraId="5AFDB3CD" w14:textId="2439B699" w:rsidR="00842F65" w:rsidRPr="008C27C9" w:rsidRDefault="004E68AA" w:rsidP="00842F65">
      <w:pPr>
        <w:pStyle w:val="Heading2NoNumber"/>
      </w:pPr>
      <w:bookmarkStart w:id="799" w:name="_Toc521220442"/>
      <w:bookmarkStart w:id="800" w:name="_Toc521221272"/>
      <w:r>
        <w:lastRenderedPageBreak/>
        <w:t>Workflow Summary</w:t>
      </w:r>
      <w:bookmarkEnd w:id="799"/>
      <w:bookmarkEnd w:id="800"/>
    </w:p>
    <w:p w14:paraId="51E7A958" w14:textId="77777777" w:rsidR="00842F65" w:rsidRDefault="00842F65" w:rsidP="00842F65">
      <w:pPr>
        <w:pStyle w:val="figure"/>
        <w:rPr>
          <w:lang w:bidi="ar-SA"/>
        </w:rPr>
      </w:pPr>
      <w:r>
        <w:drawing>
          <wp:inline distT="0" distB="0" distL="0" distR="0" wp14:anchorId="1EB333F1" wp14:editId="5BDC6CB5">
            <wp:extent cx="3949065" cy="54714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mary.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54875" cy="5479493"/>
                    </a:xfrm>
                    <a:prstGeom prst="rect">
                      <a:avLst/>
                    </a:prstGeom>
                  </pic:spPr>
                </pic:pic>
              </a:graphicData>
            </a:graphic>
          </wp:inline>
        </w:drawing>
      </w:r>
    </w:p>
    <w:p w14:paraId="3F58880F" w14:textId="02275AA1" w:rsidR="00842F65" w:rsidRDefault="00842F65" w:rsidP="00842F65">
      <w:pPr>
        <w:pStyle w:val="BodyText"/>
        <w:rPr>
          <w:lang w:bidi="ar-SA"/>
        </w:rPr>
      </w:pPr>
      <w:r>
        <w:rPr>
          <w:lang w:bidi="ar-SA"/>
        </w:rPr>
        <w:t xml:space="preserve">Projection mapping can be a great solution for adding texture, color and motion to your </w:t>
      </w:r>
      <w:r w:rsidR="002E731A">
        <w:rPr>
          <w:lang w:bidi="ar-SA"/>
        </w:rPr>
        <w:t>3D</w:t>
      </w:r>
      <w:r>
        <w:rPr>
          <w:lang w:bidi="ar-SA"/>
        </w:rPr>
        <w:t xml:space="preserve"> displays. The advantage of printing in 3D for this purpose lies in the fact that UV maps are created from the original 3D file. When the </w:t>
      </w:r>
      <w:proofErr w:type="spellStart"/>
      <w:r>
        <w:rPr>
          <w:lang w:bidi="ar-SA"/>
        </w:rPr>
        <w:t>Massivit</w:t>
      </w:r>
      <w:proofErr w:type="spellEnd"/>
      <w:r>
        <w:rPr>
          <w:lang w:bidi="ar-SA"/>
        </w:rPr>
        <w:t xml:space="preserve"> 3D print is done, the projection mapping process is ready to go in a </w:t>
      </w:r>
      <w:del w:id="801" w:author="david goldhar" w:date="2018-08-02T09:52:00Z">
        <w:r w:rsidDel="004A0746">
          <w:rPr>
            <w:lang w:bidi="ar-SA"/>
          </w:rPr>
          <w:delText xml:space="preserve">matter of a </w:delText>
        </w:r>
      </w:del>
      <w:r>
        <w:rPr>
          <w:lang w:bidi="ar-SA"/>
        </w:rPr>
        <w:t>few simple steps.</w:t>
      </w:r>
    </w:p>
    <w:p w14:paraId="57F3259B" w14:textId="77777777" w:rsidR="00243030" w:rsidRDefault="00842F65" w:rsidP="00842F65">
      <w:pPr>
        <w:pStyle w:val="BodyText"/>
        <w:rPr>
          <w:ins w:id="802" w:author="david goldhar" w:date="2018-08-02T22:03:00Z"/>
          <w:lang w:bidi="ar-SA"/>
        </w:rPr>
        <w:sectPr w:rsidR="00243030" w:rsidSect="00440A47">
          <w:type w:val="continuous"/>
          <w:pgSz w:w="11906" w:h="16838" w:code="9"/>
          <w:pgMar w:top="2448" w:right="1008" w:bottom="1440" w:left="4320" w:header="864" w:footer="1008" w:gutter="0"/>
          <w:pgBorders>
            <w:left w:val="single" w:sz="4" w:space="4" w:color="auto"/>
          </w:pgBorders>
          <w:cols w:space="720"/>
          <w:docGrid w:linePitch="360"/>
        </w:sectPr>
      </w:pPr>
      <w:r>
        <w:rPr>
          <w:lang w:bidi="ar-SA"/>
        </w:rPr>
        <w:t xml:space="preserve">The combination of </w:t>
      </w:r>
      <w:proofErr w:type="spellStart"/>
      <w:r>
        <w:rPr>
          <w:lang w:bidi="ar-SA"/>
        </w:rPr>
        <w:t>Massivit</w:t>
      </w:r>
      <w:proofErr w:type="spellEnd"/>
      <w:r>
        <w:rPr>
          <w:lang w:bidi="ar-SA"/>
        </w:rPr>
        <w:t xml:space="preserve"> 3D printers and </w:t>
      </w:r>
      <w:proofErr w:type="spellStart"/>
      <w:r>
        <w:rPr>
          <w:lang w:bidi="ar-SA"/>
        </w:rPr>
        <w:t>Madmapper</w:t>
      </w:r>
      <w:proofErr w:type="spellEnd"/>
      <w:r>
        <w:rPr>
          <w:lang w:bidi="ar-SA"/>
        </w:rPr>
        <w:t xml:space="preserve"> software offers a simple solution for creating complex eye</w:t>
      </w:r>
      <w:ins w:id="803" w:author="david goldhar" w:date="2018-08-02T09:52:00Z">
        <w:r w:rsidR="004A0746">
          <w:rPr>
            <w:lang w:bidi="ar-SA"/>
          </w:rPr>
          <w:t>-</w:t>
        </w:r>
      </w:ins>
      <w:r>
        <w:rPr>
          <w:lang w:bidi="ar-SA"/>
        </w:rPr>
        <w:t xml:space="preserve"> popping displays with endless possibilities.</w:t>
      </w:r>
      <w:bookmarkEnd w:id="6"/>
      <w:bookmarkEnd w:id="196"/>
    </w:p>
    <w:p w14:paraId="4268814A" w14:textId="16360D33" w:rsidR="00842F65" w:rsidRPr="00E438A9" w:rsidRDefault="00BB4D2B">
      <w:pPr>
        <w:pStyle w:val="BodyText"/>
        <w:rPr>
          <w:lang w:bidi="ar-SA"/>
        </w:rPr>
      </w:pPr>
      <w:bookmarkStart w:id="804" w:name="_GoBack"/>
      <w:bookmarkEnd w:id="804"/>
      <w:ins w:id="805" w:author="david goldhar" w:date="2018-08-02T22:09:00Z">
        <w:r>
          <w:rPr>
            <w:noProof/>
          </w:rPr>
          <w:lastRenderedPageBreak/>
          <w:drawing>
            <wp:anchor distT="0" distB="0" distL="114300" distR="114300" simplePos="0" relativeHeight="251757568" behindDoc="0" locked="0" layoutInCell="1" allowOverlap="1" wp14:anchorId="55669005" wp14:editId="24316680">
              <wp:simplePos x="0" y="0"/>
              <wp:positionH relativeFrom="column">
                <wp:posOffset>261620</wp:posOffset>
              </wp:positionH>
              <wp:positionV relativeFrom="paragraph">
                <wp:posOffset>6204915</wp:posOffset>
              </wp:positionV>
              <wp:extent cx="1325880" cy="1291590"/>
              <wp:effectExtent l="0" t="0" r="7620" b="3810"/>
              <wp:wrapNone/>
              <wp:docPr id="200" name="Graph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325880" cy="129159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000000"/>
            <w:sz w:val="24"/>
            <w:szCs w:val="24"/>
          </w:rPr>
          <mc:AlternateContent>
            <mc:Choice Requires="wps">
              <w:drawing>
                <wp:anchor distT="0" distB="0" distL="114300" distR="114300" simplePos="0" relativeHeight="251761664" behindDoc="0" locked="0" layoutInCell="1" allowOverlap="1" wp14:anchorId="328B4B4E" wp14:editId="21F90A2D">
                  <wp:simplePos x="0" y="0"/>
                  <wp:positionH relativeFrom="margin">
                    <wp:posOffset>289865</wp:posOffset>
                  </wp:positionH>
                  <wp:positionV relativeFrom="paragraph">
                    <wp:posOffset>7675245</wp:posOffset>
                  </wp:positionV>
                  <wp:extent cx="4756785" cy="59817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6785" cy="598170"/>
                          </a:xfrm>
                          <a:prstGeom prst="rect">
                            <a:avLst/>
                          </a:prstGeom>
                          <a:noFill/>
                          <a:ln w="6350">
                            <a:noFill/>
                          </a:ln>
                        </wps:spPr>
                        <wps:txbx>
                          <w:txbxContent>
                            <w:p w14:paraId="4640B633" w14:textId="77777777" w:rsidR="001F389A" w:rsidRPr="00803770" w:rsidRDefault="001F389A" w:rsidP="00BB4D2B">
                              <w:pPr>
                                <w:pStyle w:val="Default"/>
                                <w:spacing w:line="320" w:lineRule="exact"/>
                                <w:rPr>
                                  <w:rFonts w:ascii="DINOT" w:hAnsi="DINOT" w:cstheme="minorHAnsi"/>
                                  <w:color w:val="auto"/>
                                  <w:sz w:val="20"/>
                                  <w:szCs w:val="20"/>
                                </w:rPr>
                              </w:pPr>
                              <w:r w:rsidRPr="00803770">
                                <w:rPr>
                                  <w:rFonts w:ascii="DINOT" w:hAnsi="DINOT" w:cstheme="minorHAnsi"/>
                                  <w:color w:val="auto"/>
                                  <w:sz w:val="20"/>
                                  <w:szCs w:val="20"/>
                                </w:rPr>
                                <w:t xml:space="preserve">11 </w:t>
                              </w:r>
                              <w:proofErr w:type="spellStart"/>
                              <w:r w:rsidRPr="00803770">
                                <w:rPr>
                                  <w:rFonts w:ascii="DINOT" w:hAnsi="DINOT" w:cstheme="minorHAnsi"/>
                                  <w:color w:val="auto"/>
                                  <w:sz w:val="20"/>
                                  <w:szCs w:val="20"/>
                                </w:rPr>
                                <w:t>Pesah</w:t>
                              </w:r>
                              <w:proofErr w:type="spellEnd"/>
                              <w:r w:rsidRPr="00803770">
                                <w:rPr>
                                  <w:rFonts w:ascii="DINOT" w:hAnsi="DINOT" w:cstheme="minorHAnsi"/>
                                  <w:color w:val="auto"/>
                                  <w:sz w:val="20"/>
                                  <w:szCs w:val="20"/>
                                </w:rPr>
                                <w:t xml:space="preserve"> Lev St., Lod 712936. Israel</w:t>
                              </w:r>
                              <w:r>
                                <w:rPr>
                                  <w:rFonts w:ascii="DINOT" w:hAnsi="DINOT" w:cstheme="minorHAnsi"/>
                                  <w:color w:val="auto"/>
                                  <w:sz w:val="20"/>
                                  <w:szCs w:val="20"/>
                                </w:rPr>
                                <w:t xml:space="preserve"> | </w:t>
                              </w:r>
                              <w:r w:rsidRPr="00803770">
                                <w:rPr>
                                  <w:rFonts w:ascii="DINOT" w:hAnsi="DINOT" w:cstheme="minorHAnsi"/>
                                  <w:color w:val="auto"/>
                                  <w:sz w:val="20"/>
                                  <w:szCs w:val="20"/>
                                </w:rPr>
                                <w:t>Tel: +972-8-6519486</w:t>
                              </w:r>
                              <w:r>
                                <w:rPr>
                                  <w:rFonts w:ascii="DINOT" w:hAnsi="DINOT" w:cstheme="minorHAnsi"/>
                                  <w:color w:val="auto"/>
                                  <w:sz w:val="20"/>
                                  <w:szCs w:val="20"/>
                                </w:rPr>
                                <w:t xml:space="preserve"> |</w:t>
                              </w:r>
                              <w:r w:rsidRPr="00803770">
                                <w:rPr>
                                  <w:rFonts w:ascii="DINOT" w:hAnsi="DINOT" w:cstheme="minorHAnsi"/>
                                  <w:color w:val="auto"/>
                                  <w:sz w:val="20"/>
                                  <w:szCs w:val="20"/>
                                </w:rPr>
                                <w:t xml:space="preserve"> Fax: +972-8-6900758</w:t>
                              </w:r>
                            </w:p>
                            <w:p w14:paraId="3B9AA68F" w14:textId="77777777" w:rsidR="001F389A" w:rsidRPr="00803770" w:rsidRDefault="00727F01" w:rsidP="00BB4D2B">
                              <w:pPr>
                                <w:pStyle w:val="Default"/>
                                <w:spacing w:line="320" w:lineRule="exact"/>
                                <w:rPr>
                                  <w:rFonts w:ascii="DINOT" w:hAnsi="DINOT" w:cstheme="minorHAnsi"/>
                                  <w:color w:val="auto"/>
                                  <w:sz w:val="20"/>
                                  <w:szCs w:val="20"/>
                                </w:rPr>
                              </w:pPr>
                              <w:hyperlink r:id="rId47" w:history="1">
                                <w:r w:rsidR="001F389A" w:rsidRPr="00803770">
                                  <w:rPr>
                                    <w:rStyle w:val="Hyperlink"/>
                                    <w:rFonts w:ascii="DINOT" w:hAnsi="DINOT" w:cstheme="minorHAnsi"/>
                                    <w:sz w:val="20"/>
                                    <w:szCs w:val="20"/>
                                  </w:rPr>
                                  <w:t>www.massivit.com</w:t>
                                </w:r>
                              </w:hyperlink>
                              <w:r w:rsidR="001F389A" w:rsidRPr="00803770">
                                <w:rPr>
                                  <w:rFonts w:ascii="DINOT" w:hAnsi="DINOT" w:cstheme="minorHAnsi"/>
                                  <w:color w:val="auto"/>
                                  <w:sz w:val="20"/>
                                  <w:szCs w:val="20"/>
                                </w:rPr>
                                <w:t xml:space="preserve"> </w:t>
                              </w:r>
                              <w:r w:rsidR="001F389A">
                                <w:rPr>
                                  <w:rFonts w:ascii="DINOT" w:hAnsi="DINOT" w:cstheme="minorHAnsi"/>
                                  <w:color w:val="auto"/>
                                  <w:sz w:val="20"/>
                                  <w:szCs w:val="20"/>
                                </w:rPr>
                                <w:t xml:space="preserve">| </w:t>
                              </w:r>
                              <w:hyperlink r:id="rId48" w:history="1">
                                <w:r w:rsidR="001F389A" w:rsidRPr="00803770">
                                  <w:rPr>
                                    <w:rStyle w:val="Hyperlink"/>
                                    <w:rFonts w:ascii="DINOT" w:hAnsi="DINOT" w:cstheme="minorHAnsi"/>
                                    <w:sz w:val="20"/>
                                    <w:szCs w:val="20"/>
                                  </w:rPr>
                                  <w:t>info@massivit.com</w:t>
                                </w:r>
                              </w:hyperlink>
                            </w:p>
                            <w:p w14:paraId="36F4823C" w14:textId="6E0FB640" w:rsidR="001F389A" w:rsidRPr="00803770" w:rsidDel="00BB4D2B" w:rsidRDefault="001F389A" w:rsidP="00BB4D2B">
                              <w:pPr>
                                <w:pStyle w:val="Default"/>
                                <w:spacing w:line="320" w:lineRule="exact"/>
                                <w:rPr>
                                  <w:del w:id="806" w:author="david goldhar" w:date="2018-08-02T22:10:00Z"/>
                                  <w:rFonts w:ascii="DINOT" w:hAnsi="DINOT" w:cstheme="minorHAnsi"/>
                                  <w:color w:val="auto"/>
                                  <w:sz w:val="20"/>
                                  <w:szCs w:val="20"/>
                                </w:rPr>
                              </w:pPr>
                            </w:p>
                            <w:p w14:paraId="5D34F9CF" w14:textId="77777777" w:rsidR="001F389A" w:rsidRDefault="001F389A" w:rsidP="00BB4D2B">
                              <w:pPr>
                                <w:spacing w:line="320" w:lineRule="exact"/>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B4B4E" id="Text Box 202" o:spid="_x0000_s1040" type="#_x0000_t202" style="position:absolute;margin-left:22.8pt;margin-top:604.35pt;width:374.55pt;height:47.1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" filled="f" stroked="f" strokeweight=".5pt">
                  <v:textbox>
                    <w:txbxContent>
                      <w:p w14:paraId="4640B633" w14:textId="77777777" w:rsidR="001F389A" w:rsidRPr="00803770" w:rsidRDefault="001F389A" w:rsidP="00BB4D2B">
                        <w:pPr>
                          <w:pStyle w:val="Default"/>
                          <w:spacing w:line="320" w:lineRule="exact"/>
                          <w:rPr>
                            <w:rFonts w:ascii="DINOT" w:hAnsi="DINOT" w:cstheme="minorHAnsi"/>
                            <w:color w:val="auto"/>
                            <w:sz w:val="20"/>
                            <w:szCs w:val="20"/>
                          </w:rPr>
                        </w:pPr>
                        <w:r w:rsidRPr="00803770">
                          <w:rPr>
                            <w:rFonts w:ascii="DINOT" w:hAnsi="DINOT" w:cstheme="minorHAnsi"/>
                            <w:color w:val="auto"/>
                            <w:sz w:val="20"/>
                            <w:szCs w:val="20"/>
                          </w:rPr>
                          <w:t xml:space="preserve">11 </w:t>
                        </w:r>
                        <w:proofErr w:type="spellStart"/>
                        <w:r w:rsidRPr="00803770">
                          <w:rPr>
                            <w:rFonts w:ascii="DINOT" w:hAnsi="DINOT" w:cstheme="minorHAnsi"/>
                            <w:color w:val="auto"/>
                            <w:sz w:val="20"/>
                            <w:szCs w:val="20"/>
                          </w:rPr>
                          <w:t>Pesah</w:t>
                        </w:r>
                        <w:proofErr w:type="spellEnd"/>
                        <w:r w:rsidRPr="00803770">
                          <w:rPr>
                            <w:rFonts w:ascii="DINOT" w:hAnsi="DINOT" w:cstheme="minorHAnsi"/>
                            <w:color w:val="auto"/>
                            <w:sz w:val="20"/>
                            <w:szCs w:val="20"/>
                          </w:rPr>
                          <w:t xml:space="preserve"> Lev St., Lod 712936. Israel</w:t>
                        </w:r>
                        <w:r>
                          <w:rPr>
                            <w:rFonts w:ascii="DINOT" w:hAnsi="DINOT" w:cstheme="minorHAnsi"/>
                            <w:color w:val="auto"/>
                            <w:sz w:val="20"/>
                            <w:szCs w:val="20"/>
                          </w:rPr>
                          <w:t xml:space="preserve"> | </w:t>
                        </w:r>
                        <w:r w:rsidRPr="00803770">
                          <w:rPr>
                            <w:rFonts w:ascii="DINOT" w:hAnsi="DINOT" w:cstheme="minorHAnsi"/>
                            <w:color w:val="auto"/>
                            <w:sz w:val="20"/>
                            <w:szCs w:val="20"/>
                          </w:rPr>
                          <w:t>Tel: +972-8-6519486</w:t>
                        </w:r>
                        <w:r>
                          <w:rPr>
                            <w:rFonts w:ascii="DINOT" w:hAnsi="DINOT" w:cstheme="minorHAnsi"/>
                            <w:color w:val="auto"/>
                            <w:sz w:val="20"/>
                            <w:szCs w:val="20"/>
                          </w:rPr>
                          <w:t xml:space="preserve"> |</w:t>
                        </w:r>
                        <w:r w:rsidRPr="00803770">
                          <w:rPr>
                            <w:rFonts w:ascii="DINOT" w:hAnsi="DINOT" w:cstheme="minorHAnsi"/>
                            <w:color w:val="auto"/>
                            <w:sz w:val="20"/>
                            <w:szCs w:val="20"/>
                          </w:rPr>
                          <w:t xml:space="preserve"> Fax: +972-8-6900758</w:t>
                        </w:r>
                      </w:p>
                      <w:p w14:paraId="3B9AA68F" w14:textId="77777777" w:rsidR="001F389A" w:rsidRPr="00803770" w:rsidRDefault="00727F01" w:rsidP="00BB4D2B">
                        <w:pPr>
                          <w:pStyle w:val="Default"/>
                          <w:spacing w:line="320" w:lineRule="exact"/>
                          <w:rPr>
                            <w:rFonts w:ascii="DINOT" w:hAnsi="DINOT" w:cstheme="minorHAnsi"/>
                            <w:color w:val="auto"/>
                            <w:sz w:val="20"/>
                            <w:szCs w:val="20"/>
                          </w:rPr>
                        </w:pPr>
                        <w:hyperlink r:id="rId49" w:history="1">
                          <w:r w:rsidR="001F389A" w:rsidRPr="00803770">
                            <w:rPr>
                              <w:rStyle w:val="Hyperlink"/>
                              <w:rFonts w:ascii="DINOT" w:hAnsi="DINOT" w:cstheme="minorHAnsi"/>
                              <w:sz w:val="20"/>
                              <w:szCs w:val="20"/>
                            </w:rPr>
                            <w:t>www.massivit.com</w:t>
                          </w:r>
                        </w:hyperlink>
                        <w:r w:rsidR="001F389A" w:rsidRPr="00803770">
                          <w:rPr>
                            <w:rFonts w:ascii="DINOT" w:hAnsi="DINOT" w:cstheme="minorHAnsi"/>
                            <w:color w:val="auto"/>
                            <w:sz w:val="20"/>
                            <w:szCs w:val="20"/>
                          </w:rPr>
                          <w:t xml:space="preserve"> </w:t>
                        </w:r>
                        <w:r w:rsidR="001F389A">
                          <w:rPr>
                            <w:rFonts w:ascii="DINOT" w:hAnsi="DINOT" w:cstheme="minorHAnsi"/>
                            <w:color w:val="auto"/>
                            <w:sz w:val="20"/>
                            <w:szCs w:val="20"/>
                          </w:rPr>
                          <w:t xml:space="preserve">| </w:t>
                        </w:r>
                        <w:hyperlink r:id="rId50" w:history="1">
                          <w:r w:rsidR="001F389A" w:rsidRPr="00803770">
                            <w:rPr>
                              <w:rStyle w:val="Hyperlink"/>
                              <w:rFonts w:ascii="DINOT" w:hAnsi="DINOT" w:cstheme="minorHAnsi"/>
                              <w:sz w:val="20"/>
                              <w:szCs w:val="20"/>
                            </w:rPr>
                            <w:t>info@massivit.com</w:t>
                          </w:r>
                        </w:hyperlink>
                      </w:p>
                      <w:p w14:paraId="36F4823C" w14:textId="6E0FB640" w:rsidR="001F389A" w:rsidRPr="00803770" w:rsidDel="00BB4D2B" w:rsidRDefault="001F389A" w:rsidP="00BB4D2B">
                        <w:pPr>
                          <w:pStyle w:val="Default"/>
                          <w:spacing w:line="320" w:lineRule="exact"/>
                          <w:rPr>
                            <w:del w:id="807" w:author="david goldhar" w:date="2018-08-02T22:10:00Z"/>
                            <w:rFonts w:ascii="DINOT" w:hAnsi="DINOT" w:cstheme="minorHAnsi"/>
                            <w:color w:val="auto"/>
                            <w:sz w:val="20"/>
                            <w:szCs w:val="20"/>
                          </w:rPr>
                        </w:pPr>
                      </w:p>
                      <w:p w14:paraId="5D34F9CF" w14:textId="77777777" w:rsidR="001F389A" w:rsidRDefault="001F389A" w:rsidP="00BB4D2B">
                        <w:pPr>
                          <w:spacing w:line="320" w:lineRule="exact"/>
                          <w:ind w:left="0"/>
                        </w:pPr>
                      </w:p>
                    </w:txbxContent>
                  </v:textbox>
                  <w10:wrap anchorx="margin"/>
                </v:shape>
              </w:pict>
            </mc:Fallback>
          </mc:AlternateContent>
        </w:r>
      </w:ins>
      <w:ins w:id="808" w:author="david goldhar" w:date="2018-08-02T22:10:00Z">
        <w:r>
          <w:rPr>
            <w:rFonts w:asciiTheme="minorHAnsi" w:hAnsiTheme="minorHAnsi" w:cstheme="minorHAnsi"/>
            <w:noProof/>
            <w:color w:val="000000"/>
            <w:sz w:val="24"/>
            <w:szCs w:val="24"/>
          </w:rPr>
          <mc:AlternateContent>
            <mc:Choice Requires="wps">
              <w:drawing>
                <wp:anchor distT="0" distB="0" distL="114300" distR="114300" simplePos="0" relativeHeight="251763712" behindDoc="0" locked="0" layoutInCell="1" allowOverlap="1" wp14:anchorId="56103A29" wp14:editId="2822EE88">
                  <wp:simplePos x="0" y="0"/>
                  <wp:positionH relativeFrom="margin">
                    <wp:posOffset>292938</wp:posOffset>
                  </wp:positionH>
                  <wp:positionV relativeFrom="paragraph">
                    <wp:posOffset>8342731</wp:posOffset>
                  </wp:positionV>
                  <wp:extent cx="6333490" cy="61722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6333490" cy="617220"/>
                          </a:xfrm>
                          <a:prstGeom prst="rect">
                            <a:avLst/>
                          </a:prstGeom>
                          <a:noFill/>
                          <a:ln w="6350">
                            <a:noFill/>
                          </a:ln>
                        </wps:spPr>
                        <wps:txbx>
                          <w:txbxContent>
                            <w:p w14:paraId="1933C848" w14:textId="08C7A828" w:rsidR="001F389A" w:rsidRPr="00803770" w:rsidRDefault="001F389A" w:rsidP="00BB4D2B">
                              <w:pPr>
                                <w:pStyle w:val="smallletterstyle"/>
                                <w:jc w:val="both"/>
                              </w:pPr>
                              <w:r w:rsidRPr="00803770">
                                <w:rPr>
                                  <w:rStyle w:val="A14"/>
                                  <w:rFonts w:cstheme="minorHAnsi"/>
                                  <w:sz w:val="14"/>
                                  <w:szCs w:val="14"/>
                                </w:rPr>
                                <w:t xml:space="preserve">© </w:t>
                              </w:r>
                              <w:del w:id="809" w:author="david goldhar" w:date="2018-08-02T22:11:00Z">
                                <w:r w:rsidRPr="00803770" w:rsidDel="00A15492">
                                  <w:rPr>
                                    <w:rStyle w:val="A14"/>
                                    <w:rFonts w:cstheme="minorHAnsi"/>
                                    <w:sz w:val="14"/>
                                    <w:szCs w:val="14"/>
                                  </w:rPr>
                                  <w:delText xml:space="preserve">2017 </w:delText>
                                </w:r>
                              </w:del>
                              <w:ins w:id="810" w:author="david goldhar" w:date="2018-08-02T22:11:00Z">
                                <w:r w:rsidRPr="00803770">
                                  <w:rPr>
                                    <w:rStyle w:val="A14"/>
                                    <w:rFonts w:cstheme="minorHAnsi"/>
                                    <w:sz w:val="14"/>
                                    <w:szCs w:val="14"/>
                                  </w:rPr>
                                  <w:t>201</w:t>
                                </w:r>
                                <w:r>
                                  <w:rPr>
                                    <w:rStyle w:val="A14"/>
                                    <w:rFonts w:cstheme="minorHAnsi"/>
                                    <w:sz w:val="14"/>
                                    <w:szCs w:val="14"/>
                                  </w:rPr>
                                  <w:t xml:space="preserve">8 </w:t>
                                </w:r>
                              </w:ins>
                              <w:proofErr w:type="spellStart"/>
                              <w:r w:rsidRPr="00803770">
                                <w:rPr>
                                  <w:rStyle w:val="A14"/>
                                  <w:rFonts w:cstheme="minorHAnsi"/>
                                  <w:sz w:val="14"/>
                                  <w:szCs w:val="14"/>
                                </w:rPr>
                                <w:t>Massivit</w:t>
                              </w:r>
                              <w:proofErr w:type="spellEnd"/>
                              <w:r w:rsidRPr="00803770">
                                <w:rPr>
                                  <w:rStyle w:val="A14"/>
                                  <w:rFonts w:cstheme="minorHAnsi"/>
                                  <w:sz w:val="14"/>
                                  <w:szCs w:val="14"/>
                                </w:rPr>
                                <w:t xml:space="preserve"> 3D Printing Technologies Ltd. All rights reserved. </w:t>
                              </w:r>
                              <w:proofErr w:type="spellStart"/>
                              <w:r w:rsidRPr="00803770">
                                <w:rPr>
                                  <w:rStyle w:val="A14"/>
                                  <w:rFonts w:cstheme="minorHAnsi"/>
                                  <w:sz w:val="14"/>
                                  <w:szCs w:val="14"/>
                                </w:rPr>
                                <w:t>Massivit</w:t>
                              </w:r>
                              <w:proofErr w:type="spellEnd"/>
                              <w:r w:rsidRPr="00803770">
                                <w:rPr>
                                  <w:rStyle w:val="A14"/>
                                  <w:rFonts w:cstheme="minorHAnsi"/>
                                  <w:sz w:val="14"/>
                                  <w:szCs w:val="14"/>
                                </w:rPr>
                                <w:t xml:space="preserve"> 3D, GDP Gel Dispensing Printing, </w:t>
                              </w:r>
                              <w:proofErr w:type="spellStart"/>
                              <w:r w:rsidRPr="00803770">
                                <w:rPr>
                                  <w:rStyle w:val="A14"/>
                                  <w:rFonts w:cstheme="minorHAnsi"/>
                                  <w:sz w:val="14"/>
                                  <w:szCs w:val="14"/>
                                </w:rPr>
                                <w:t>Massivit</w:t>
                              </w:r>
                              <w:proofErr w:type="spellEnd"/>
                              <w:r w:rsidRPr="00803770">
                                <w:rPr>
                                  <w:rStyle w:val="A14"/>
                                  <w:rFonts w:cstheme="minorHAnsi"/>
                                  <w:sz w:val="14"/>
                                  <w:szCs w:val="14"/>
                                </w:rPr>
                                <w:t xml:space="preserve"> 1800 and the related logos and slogans are trademarks of </w:t>
                              </w:r>
                              <w:proofErr w:type="spellStart"/>
                              <w:r w:rsidRPr="00803770">
                                <w:rPr>
                                  <w:rStyle w:val="A14"/>
                                  <w:rFonts w:cstheme="minorHAnsi"/>
                                  <w:sz w:val="14"/>
                                  <w:szCs w:val="14"/>
                                </w:rPr>
                                <w:t>Massivit</w:t>
                              </w:r>
                              <w:proofErr w:type="spellEnd"/>
                              <w:r w:rsidRPr="00803770">
                                <w:rPr>
                                  <w:rStyle w:val="A14"/>
                                  <w:rFonts w:cstheme="minorHAnsi"/>
                                  <w:sz w:val="14"/>
                                  <w:szCs w:val="14"/>
                                </w:rPr>
                                <w:t xml:space="preserve"> 3D Printing Technologies Ltd. All brand names are the property of their respective owners and may or may not be trademarked.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03A29" id="Text Box 203" o:spid="_x0000_s1041" type="#_x0000_t202" style="position:absolute;margin-left:23.05pt;margin-top:656.9pt;width:498.7pt;height:48.6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" filled="f" stroked="f" strokeweight=".5pt">
                  <v:textbox>
                    <w:txbxContent>
                      <w:p w14:paraId="1933C848" w14:textId="08C7A828" w:rsidR="001F389A" w:rsidRPr="00803770" w:rsidRDefault="001F389A" w:rsidP="00BB4D2B">
                        <w:pPr>
                          <w:pStyle w:val="smallletterstyle"/>
                          <w:jc w:val="both"/>
                        </w:pPr>
                        <w:r w:rsidRPr="00803770">
                          <w:rPr>
                            <w:rStyle w:val="A14"/>
                            <w:rFonts w:cstheme="minorHAnsi"/>
                            <w:sz w:val="14"/>
                            <w:szCs w:val="14"/>
                          </w:rPr>
                          <w:t xml:space="preserve">© </w:t>
                        </w:r>
                        <w:del w:id="811" w:author="david goldhar" w:date="2018-08-02T22:11:00Z">
                          <w:r w:rsidRPr="00803770" w:rsidDel="00A15492">
                            <w:rPr>
                              <w:rStyle w:val="A14"/>
                              <w:rFonts w:cstheme="minorHAnsi"/>
                              <w:sz w:val="14"/>
                              <w:szCs w:val="14"/>
                            </w:rPr>
                            <w:delText xml:space="preserve">2017 </w:delText>
                          </w:r>
                        </w:del>
                        <w:ins w:id="812" w:author="david goldhar" w:date="2018-08-02T22:11:00Z">
                          <w:r w:rsidRPr="00803770">
                            <w:rPr>
                              <w:rStyle w:val="A14"/>
                              <w:rFonts w:cstheme="minorHAnsi"/>
                              <w:sz w:val="14"/>
                              <w:szCs w:val="14"/>
                            </w:rPr>
                            <w:t>201</w:t>
                          </w:r>
                          <w:r>
                            <w:rPr>
                              <w:rStyle w:val="A14"/>
                              <w:rFonts w:cstheme="minorHAnsi"/>
                              <w:sz w:val="14"/>
                              <w:szCs w:val="14"/>
                            </w:rPr>
                            <w:t xml:space="preserve">8 </w:t>
                          </w:r>
                        </w:ins>
                        <w:proofErr w:type="spellStart"/>
                        <w:r w:rsidRPr="00803770">
                          <w:rPr>
                            <w:rStyle w:val="A14"/>
                            <w:rFonts w:cstheme="minorHAnsi"/>
                            <w:sz w:val="14"/>
                            <w:szCs w:val="14"/>
                          </w:rPr>
                          <w:t>Massivit</w:t>
                        </w:r>
                        <w:proofErr w:type="spellEnd"/>
                        <w:r w:rsidRPr="00803770">
                          <w:rPr>
                            <w:rStyle w:val="A14"/>
                            <w:rFonts w:cstheme="minorHAnsi"/>
                            <w:sz w:val="14"/>
                            <w:szCs w:val="14"/>
                          </w:rPr>
                          <w:t xml:space="preserve"> 3D Printing Technologies Ltd. All rights reserved. </w:t>
                        </w:r>
                        <w:proofErr w:type="spellStart"/>
                        <w:r w:rsidRPr="00803770">
                          <w:rPr>
                            <w:rStyle w:val="A14"/>
                            <w:rFonts w:cstheme="minorHAnsi"/>
                            <w:sz w:val="14"/>
                            <w:szCs w:val="14"/>
                          </w:rPr>
                          <w:t>Massivit</w:t>
                        </w:r>
                        <w:proofErr w:type="spellEnd"/>
                        <w:r w:rsidRPr="00803770">
                          <w:rPr>
                            <w:rStyle w:val="A14"/>
                            <w:rFonts w:cstheme="minorHAnsi"/>
                            <w:sz w:val="14"/>
                            <w:szCs w:val="14"/>
                          </w:rPr>
                          <w:t xml:space="preserve"> 3D, GDP Gel Dispensing Printing, </w:t>
                        </w:r>
                        <w:proofErr w:type="spellStart"/>
                        <w:r w:rsidRPr="00803770">
                          <w:rPr>
                            <w:rStyle w:val="A14"/>
                            <w:rFonts w:cstheme="minorHAnsi"/>
                            <w:sz w:val="14"/>
                            <w:szCs w:val="14"/>
                          </w:rPr>
                          <w:t>Massivit</w:t>
                        </w:r>
                        <w:proofErr w:type="spellEnd"/>
                        <w:r w:rsidRPr="00803770">
                          <w:rPr>
                            <w:rStyle w:val="A14"/>
                            <w:rFonts w:cstheme="minorHAnsi"/>
                            <w:sz w:val="14"/>
                            <w:szCs w:val="14"/>
                          </w:rPr>
                          <w:t xml:space="preserve"> 1800 and the related logos and slogans are trademarks of </w:t>
                        </w:r>
                        <w:proofErr w:type="spellStart"/>
                        <w:r w:rsidRPr="00803770">
                          <w:rPr>
                            <w:rStyle w:val="A14"/>
                            <w:rFonts w:cstheme="minorHAnsi"/>
                            <w:sz w:val="14"/>
                            <w:szCs w:val="14"/>
                          </w:rPr>
                          <w:t>Massivit</w:t>
                        </w:r>
                        <w:proofErr w:type="spellEnd"/>
                        <w:r w:rsidRPr="00803770">
                          <w:rPr>
                            <w:rStyle w:val="A14"/>
                            <w:rFonts w:cstheme="minorHAnsi"/>
                            <w:sz w:val="14"/>
                            <w:szCs w:val="14"/>
                          </w:rPr>
                          <w:t xml:space="preserve"> 3D Printing Technologies Ltd. All brand names are the property of their respective owners and may or may not be trademarked. </w:t>
                        </w:r>
                      </w:p>
                    </w:txbxContent>
                  </v:textbox>
                  <w10:wrap anchorx="margin"/>
                </v:shape>
              </w:pict>
            </mc:Fallback>
          </mc:AlternateContent>
        </w:r>
      </w:ins>
      <w:ins w:id="813" w:author="david goldhar" w:date="2018-08-02T22:06:00Z">
        <w:r>
          <w:rPr>
            <w:noProof/>
            <w:lang w:bidi="ar-SA"/>
          </w:rPr>
          <w:drawing>
            <wp:anchor distT="0" distB="0" distL="114300" distR="114300" simplePos="0" relativeHeight="251755520" behindDoc="1" locked="0" layoutInCell="1" allowOverlap="1" wp14:anchorId="5D845B65" wp14:editId="32A5290E">
              <wp:simplePos x="0" y="0"/>
              <wp:positionH relativeFrom="page">
                <wp:posOffset>29261</wp:posOffset>
              </wp:positionH>
              <wp:positionV relativeFrom="paragraph">
                <wp:posOffset>5358384</wp:posOffset>
              </wp:positionV>
              <wp:extent cx="7649166" cy="3773170"/>
              <wp:effectExtent l="0" t="0" r="9525" b="0"/>
              <wp:wrapNone/>
              <wp:docPr id="199" name="Graph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7653253" cy="3775186"/>
                      </a:xfrm>
                      <a:prstGeom prst="rect">
                        <a:avLst/>
                      </a:prstGeom>
                    </pic:spPr>
                  </pic:pic>
                </a:graphicData>
              </a:graphic>
              <wp14:sizeRelH relativeFrom="margin">
                <wp14:pctWidth>0</wp14:pctWidth>
              </wp14:sizeRelH>
              <wp14:sizeRelV relativeFrom="margin">
                <wp14:pctHeight>0</wp14:pctHeight>
              </wp14:sizeRelV>
            </wp:anchor>
          </w:drawing>
        </w:r>
      </w:ins>
    </w:p>
    <w:sectPr w:rsidR="00842F65" w:rsidRPr="00E438A9" w:rsidSect="00EB28A1">
      <w:footerReference w:type="default" r:id="rId53"/>
      <w:pgSz w:w="11906" w:h="16838" w:code="9"/>
      <w:pgMar w:top="2448" w:right="173" w:bottom="173" w:left="634" w:header="864" w:footer="0" w:gutter="0"/>
      <w:cols w:space="720"/>
      <w:docGrid w:linePitch="360"/>
      <w:sectPrChange w:id="815" w:author="david goldhar" w:date="2018-08-05T17:11:00Z">
        <w:sectPr w:rsidR="00842F65" w:rsidRPr="00E438A9" w:rsidSect="00EB28A1">
          <w:pgMar w:top="2448" w:right="1008" w:bottom="1440" w:left="4320" w:header="864" w:footer="288" w:gutter="0"/>
          <w:pgBorders>
            <w:left w:val="single" w:sz="4" w:space="4" w:color="auto"/>
          </w:pgBorders>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7" w:author="Sharon Rothschild" w:date="2018-07-22T08:35:00Z" w:initials="SR">
    <w:p w14:paraId="32433286" w14:textId="77777777" w:rsidR="001F389A" w:rsidRDefault="001F389A" w:rsidP="00842F65">
      <w:pPr>
        <w:pStyle w:val="CommentText"/>
      </w:pPr>
      <w:r>
        <w:rPr>
          <w:rStyle w:val="CommentReference"/>
        </w:rPr>
        <w:annotationRef/>
      </w:r>
      <w:r>
        <w:t xml:space="preserve">Need some marketing talk around innovation. </w:t>
      </w:r>
    </w:p>
  </w:comment>
  <w:comment w:id="230" w:author="Sharon Rothschild" w:date="2018-07-22T08:35:00Z" w:initials="SR">
    <w:p w14:paraId="56F5FF31" w14:textId="77777777" w:rsidR="001F389A" w:rsidRDefault="001F389A" w:rsidP="00842F65">
      <w:pPr>
        <w:pStyle w:val="CommentText"/>
      </w:pPr>
      <w:r>
        <w:rPr>
          <w:rStyle w:val="CommentReference"/>
        </w:rPr>
        <w:annotationRef/>
      </w:r>
      <w:r>
        <w:t xml:space="preserve">What is that? </w:t>
      </w:r>
    </w:p>
  </w:comment>
  <w:comment w:id="232" w:author="Sharon Rothschild" w:date="2018-07-22T08:36:00Z" w:initials="SR">
    <w:p w14:paraId="364BE3B4" w14:textId="77777777" w:rsidR="001F389A" w:rsidRDefault="001F389A" w:rsidP="00842F65">
      <w:pPr>
        <w:pStyle w:val="CommentText"/>
      </w:pPr>
      <w:r>
        <w:rPr>
          <w:rStyle w:val="CommentReference"/>
        </w:rPr>
        <w:annotationRef/>
      </w:r>
      <w:r>
        <w:t xml:space="preserve">Use second body – “YOU should…” or third body “ONE should”  </w:t>
      </w:r>
    </w:p>
  </w:comment>
  <w:comment w:id="233" w:author="Elad Toister" w:date="2018-07-22T09:31:00Z" w:initials="ET">
    <w:p w14:paraId="186B2F42" w14:textId="77777777" w:rsidR="001F389A" w:rsidRDefault="001F389A" w:rsidP="00842F65">
      <w:pPr>
        <w:pStyle w:val="CommentText"/>
      </w:pPr>
      <w:r>
        <w:rPr>
          <w:rStyle w:val="CommentReference"/>
        </w:rPr>
        <w:annotationRef/>
      </w:r>
      <w:r>
        <w:t>To be addressed by the technical writer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433286" w15:done="0"/>
  <w15:commentEx w15:paraId="56F5FF31" w15:done="0"/>
  <w15:commentEx w15:paraId="364BE3B4" w15:done="0"/>
  <w15:commentEx w15:paraId="186B2F42" w15:paraIdParent="364BE3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433286" w16cid:durableId="1F0575EE"/>
  <w16cid:commentId w16cid:paraId="56F5FF31" w16cid:durableId="1F0575ED"/>
  <w16cid:commentId w16cid:paraId="364BE3B4" w16cid:durableId="1F0575EC"/>
  <w16cid:commentId w16cid:paraId="186B2F42" w16cid:durableId="1F0575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344D0B" w14:textId="77777777" w:rsidR="00727F01" w:rsidRDefault="00727F01" w:rsidP="007706C9">
      <w:pPr>
        <w:spacing w:before="0" w:after="0" w:line="240" w:lineRule="auto"/>
      </w:pPr>
      <w:r>
        <w:separator/>
      </w:r>
    </w:p>
    <w:p w14:paraId="167C984F" w14:textId="77777777" w:rsidR="00727F01" w:rsidRDefault="00727F01"/>
    <w:p w14:paraId="44EBC519" w14:textId="77777777" w:rsidR="00727F01" w:rsidRDefault="00727F01"/>
  </w:endnote>
  <w:endnote w:type="continuationSeparator" w:id="0">
    <w:p w14:paraId="0E985CF2" w14:textId="77777777" w:rsidR="00727F01" w:rsidRDefault="00727F01" w:rsidP="007706C9">
      <w:pPr>
        <w:spacing w:before="0" w:after="0" w:line="240" w:lineRule="auto"/>
      </w:pPr>
      <w:r>
        <w:continuationSeparator/>
      </w:r>
    </w:p>
    <w:p w14:paraId="06326664" w14:textId="77777777" w:rsidR="00727F01" w:rsidRDefault="00727F01"/>
    <w:p w14:paraId="568EBFD3" w14:textId="77777777" w:rsidR="00727F01" w:rsidRDefault="00727F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INOT">
    <w:altName w:val="Calibri"/>
    <w:panose1 w:val="00000000000000000000"/>
    <w:charset w:val="00"/>
    <w:family w:val="swiss"/>
    <w:notTrueType/>
    <w:pitch w:val="variable"/>
    <w:sig w:usb0="800000EF" w:usb1="4000A47B" w:usb2="00000000" w:usb3="00000000" w:csb0="00000001" w:csb1="00000000"/>
  </w:font>
  <w:font w:name="DINOT-Bold">
    <w:altName w:val="Calibri"/>
    <w:panose1 w:val="00000000000000000000"/>
    <w:charset w:val="00"/>
    <w:family w:val="swiss"/>
    <w:notTrueType/>
    <w:pitch w:val="variable"/>
    <w:sig w:usb0="800000EF" w:usb1="4000A47B"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Neue LT Std">
    <w:altName w:val="Times New Roman"/>
    <w:charset w:val="00"/>
    <w:family w:val="auto"/>
    <w:pitch w:val="variable"/>
    <w:sig w:usb0="00000003" w:usb1="500079DB" w:usb2="00000010" w:usb3="00000000" w:csb0="00000001" w:csb1="00000000"/>
  </w:font>
  <w:font w:name="Adobe Hebrew">
    <w:altName w:val="Times New Roman"/>
    <w:panose1 w:val="00000000000000000000"/>
    <w:charset w:val="00"/>
    <w:family w:val="roman"/>
    <w:notTrueType/>
    <w:pitch w:val="variable"/>
    <w:sig w:usb0="8000086F" w:usb1="4000204A" w:usb2="00000000" w:usb3="00000000" w:csb0="00000021" w:csb1="00000000"/>
  </w:font>
  <w:font w:name="DINOT-Extlight">
    <w:altName w:val="Calibri"/>
    <w:panose1 w:val="00000000000000000000"/>
    <w:charset w:val="00"/>
    <w:family w:val="swiss"/>
    <w:notTrueType/>
    <w:pitch w:val="variable"/>
    <w:sig w:usb0="800000EF" w:usb1="4000A47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B11A5" w14:textId="77777777" w:rsidR="001F389A" w:rsidRPr="00CB4D08" w:rsidRDefault="001F389A" w:rsidP="00AA0EB7">
    <w:pPr>
      <w:pStyle w:val="Footer"/>
    </w:pPr>
    <w:r w:rsidRPr="00EF580A">
      <w:rPr>
        <w:rFonts w:asciiTheme="minorBidi" w:hAnsiTheme="minorBidi"/>
        <w:i/>
        <w:iCs/>
        <w:noProof/>
        <w:szCs w:val="6"/>
      </w:rPr>
      <w:drawing>
        <wp:anchor distT="0" distB="0" distL="114300" distR="114300" simplePos="0" relativeHeight="251659264" behindDoc="0" locked="0" layoutInCell="1" allowOverlap="1" wp14:anchorId="5AE12F7C" wp14:editId="0BE77E25">
          <wp:simplePos x="0" y="0"/>
          <wp:positionH relativeFrom="column">
            <wp:posOffset>4761230</wp:posOffset>
          </wp:positionH>
          <wp:positionV relativeFrom="paragraph">
            <wp:posOffset>951230</wp:posOffset>
          </wp:positionV>
          <wp:extent cx="1099185" cy="501650"/>
          <wp:effectExtent l="0" t="0" r="571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ighcon\logo (2).png"/>
                  <pic:cNvPicPr>
                    <a:picLocks noChangeAspect="1" noChangeArrowheads="1"/>
                  </pic:cNvPicPr>
                </pic:nvPicPr>
                <pic:blipFill>
                  <a:blip r:embed="rId1"/>
                  <a:stretch>
                    <a:fillRect/>
                  </a:stretch>
                </pic:blipFill>
                <pic:spPr bwMode="auto">
                  <a:xfrm>
                    <a:off x="0" y="0"/>
                    <a:ext cx="1099185" cy="5016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ABA0D" w14:textId="57A99119" w:rsidR="001F389A" w:rsidRDefault="001F389A">
    <w:pPr>
      <w:pStyle w:val="Footer"/>
      <w:ind w:left="0"/>
      <w:pPrChange w:id="7" w:author="david goldhar" w:date="2018-08-02T21:10:00Z">
        <w:pPr>
          <w:pStyle w:val="Footer"/>
        </w:pPr>
      </w:pPrChange>
    </w:pPr>
    <w:ins w:id="8" w:author="david goldhar" w:date="2018-08-02T21:09:00Z">
      <w:r>
        <w:rPr>
          <w:noProof/>
        </w:rPr>
        <w:drawing>
          <wp:anchor distT="0" distB="0" distL="114300" distR="114300" simplePos="0" relativeHeight="251666432" behindDoc="1" locked="0" layoutInCell="1" allowOverlap="1" wp14:anchorId="1F3062EC" wp14:editId="06D5764E">
            <wp:simplePos x="0" y="0"/>
            <wp:positionH relativeFrom="margin">
              <wp:align>center</wp:align>
            </wp:positionH>
            <wp:positionV relativeFrom="paragraph">
              <wp:posOffset>-807897</wp:posOffset>
            </wp:positionV>
            <wp:extent cx="6760835" cy="1006475"/>
            <wp:effectExtent l="0" t="0" r="254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er.jpg"/>
                    <pic:cNvPicPr/>
                  </pic:nvPicPr>
                  <pic:blipFill rotWithShape="1">
                    <a:blip r:embed="rId1">
                      <a:extLst>
                        <a:ext uri="{28A0092B-C50C-407E-A947-70E740481C1C}">
                          <a14:useLocalDpi xmlns:a14="http://schemas.microsoft.com/office/drawing/2010/main" val="0"/>
                        </a:ext>
                      </a:extLst>
                    </a:blip>
                    <a:srcRect t="90468" r="9428"/>
                    <a:stretch/>
                  </pic:blipFill>
                  <pic:spPr bwMode="auto">
                    <a:xfrm>
                      <a:off x="0" y="0"/>
                      <a:ext cx="676083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FBBCE" w14:textId="77777777" w:rsidR="001F389A" w:rsidRDefault="001F389A" w:rsidP="00AA0EB7">
    <w:pPr>
      <w:pStyle w:val="Footer"/>
    </w:pPr>
  </w:p>
  <w:p w14:paraId="7874BA1B" w14:textId="77777777" w:rsidR="001F389A" w:rsidRDefault="001F389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0" w:author="david goldhar" w:date="2018-08-02T21:20:00Z"/>
  <w:sdt>
    <w:sdtPr>
      <w:id w:val="1475640078"/>
      <w:docPartObj>
        <w:docPartGallery w:val="Page Numbers (Bottom of Page)"/>
        <w:docPartUnique/>
      </w:docPartObj>
    </w:sdtPr>
    <w:sdtEndPr>
      <w:rPr>
        <w:noProof/>
      </w:rPr>
    </w:sdtEndPr>
    <w:sdtContent>
      <w:customXmlInsRangeEnd w:id="20"/>
      <w:p w14:paraId="5EC54D41" w14:textId="6D59A7F6" w:rsidR="001F389A" w:rsidRPr="00F20377" w:rsidRDefault="001F389A">
        <w:pPr>
          <w:pStyle w:val="Footer"/>
          <w:jc w:val="right"/>
          <w:pPrChange w:id="21" w:author="david goldhar" w:date="2018-08-02T21:20:00Z">
            <w:pPr>
              <w:pStyle w:val="Footer"/>
            </w:pPr>
          </w:pPrChange>
        </w:pPr>
        <w:ins w:id="22" w:author="david goldhar" w:date="2018-08-02T21:20:00Z">
          <w:r>
            <w:rPr>
              <w:noProof/>
            </w:rPr>
            <w:drawing>
              <wp:anchor distT="0" distB="0" distL="114300" distR="114300" simplePos="0" relativeHeight="251676672" behindDoc="1" locked="0" layoutInCell="1" allowOverlap="1" wp14:anchorId="238D8C78" wp14:editId="36445D71">
                <wp:simplePos x="0" y="0"/>
                <wp:positionH relativeFrom="margin">
                  <wp:posOffset>-347626</wp:posOffset>
                </wp:positionH>
                <wp:positionV relativeFrom="paragraph">
                  <wp:posOffset>-175246</wp:posOffset>
                </wp:positionV>
                <wp:extent cx="6760835" cy="1006475"/>
                <wp:effectExtent l="0" t="0" r="2540"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er.jpg"/>
                        <pic:cNvPicPr/>
                      </pic:nvPicPr>
                      <pic:blipFill rotWithShape="1">
                        <a:blip r:embed="rId1">
                          <a:extLst>
                            <a:ext uri="{28A0092B-C50C-407E-A947-70E740481C1C}">
                              <a14:useLocalDpi xmlns:a14="http://schemas.microsoft.com/office/drawing/2010/main" val="0"/>
                            </a:ext>
                          </a:extLst>
                        </a:blip>
                        <a:srcRect t="90468" r="9428"/>
                        <a:stretch/>
                      </pic:blipFill>
                      <pic:spPr bwMode="auto">
                        <a:xfrm>
                          <a:off x="0" y="0"/>
                          <a:ext cx="676083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ins>
      </w:p>
      <w:customXmlInsRangeStart w:id="23" w:author="david goldhar" w:date="2018-08-02T21:20:00Z"/>
    </w:sdtContent>
  </w:sdt>
  <w:customXmlInsRangeEnd w:id="2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81" w:author="david goldhar" w:date="2018-08-02T21:17:00Z"/>
  <w:sdt>
    <w:sdtPr>
      <w:id w:val="1524128133"/>
      <w:docPartObj>
        <w:docPartGallery w:val="Page Numbers (Bottom of Page)"/>
        <w:docPartUnique/>
      </w:docPartObj>
    </w:sdtPr>
    <w:sdtEndPr>
      <w:rPr>
        <w:noProof/>
      </w:rPr>
    </w:sdtEndPr>
    <w:sdtContent>
      <w:customXmlInsRangeEnd w:id="181"/>
      <w:p w14:paraId="43C2AA32" w14:textId="08F479A7" w:rsidR="001F389A" w:rsidRPr="00F20377" w:rsidRDefault="001F389A">
        <w:pPr>
          <w:pStyle w:val="Footer"/>
          <w:jc w:val="right"/>
          <w:pPrChange w:id="182" w:author="david goldhar" w:date="2018-08-02T21:18:00Z">
            <w:pPr>
              <w:pStyle w:val="Footer"/>
            </w:pPr>
          </w:pPrChange>
        </w:pPr>
        <w:ins w:id="183" w:author="david goldhar" w:date="2018-08-02T21:17:00Z">
          <w:r>
            <w:rPr>
              <w:noProof/>
            </w:rPr>
            <w:drawing>
              <wp:anchor distT="0" distB="0" distL="114300" distR="114300" simplePos="0" relativeHeight="251670528" behindDoc="1" locked="0" layoutInCell="1" allowOverlap="1" wp14:anchorId="05014698" wp14:editId="6B8F8DDA">
                <wp:simplePos x="0" y="0"/>
                <wp:positionH relativeFrom="margin">
                  <wp:posOffset>-346297</wp:posOffset>
                </wp:positionH>
                <wp:positionV relativeFrom="paragraph">
                  <wp:posOffset>-172824</wp:posOffset>
                </wp:positionV>
                <wp:extent cx="6760835" cy="1006475"/>
                <wp:effectExtent l="0" t="0" r="254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er.jpg"/>
                        <pic:cNvPicPr/>
                      </pic:nvPicPr>
                      <pic:blipFill rotWithShape="1">
                        <a:blip r:embed="rId1">
                          <a:extLst>
                            <a:ext uri="{28A0092B-C50C-407E-A947-70E740481C1C}">
                              <a14:useLocalDpi xmlns:a14="http://schemas.microsoft.com/office/drawing/2010/main" val="0"/>
                            </a:ext>
                          </a:extLst>
                        </a:blip>
                        <a:srcRect t="90468" r="9428"/>
                        <a:stretch/>
                      </pic:blipFill>
                      <pic:spPr bwMode="auto">
                        <a:xfrm>
                          <a:off x="0" y="0"/>
                          <a:ext cx="676083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ins>
      </w:p>
      <w:customXmlInsRangeStart w:id="184" w:author="david goldhar" w:date="2018-08-02T21:17:00Z"/>
    </w:sdtContent>
  </w:sdt>
  <w:customXmlInsRangeEnd w:id="18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99" w:author="david goldhar" w:date="2018-08-02T21:17:00Z"/>
  <w:sdt>
    <w:sdtPr>
      <w:id w:val="-1383171545"/>
      <w:docPartObj>
        <w:docPartGallery w:val="Page Numbers (Bottom of Page)"/>
        <w:docPartUnique/>
      </w:docPartObj>
    </w:sdtPr>
    <w:sdtEndPr>
      <w:rPr>
        <w:noProof/>
      </w:rPr>
    </w:sdtEndPr>
    <w:sdtContent>
      <w:customXmlInsRangeEnd w:id="199"/>
      <w:p w14:paraId="0B2F97AE" w14:textId="77777777" w:rsidR="001F389A" w:rsidRPr="00F20377" w:rsidRDefault="001F389A">
        <w:pPr>
          <w:pStyle w:val="Footer"/>
          <w:jc w:val="right"/>
          <w:pPrChange w:id="200" w:author="david goldhar" w:date="2018-08-02T21:18:00Z">
            <w:pPr>
              <w:pStyle w:val="Footer"/>
            </w:pPr>
          </w:pPrChange>
        </w:pPr>
        <w:ins w:id="201" w:author="david goldhar" w:date="2018-08-02T21:17:00Z">
          <w:r>
            <w:rPr>
              <w:noProof/>
            </w:rPr>
            <w:drawing>
              <wp:anchor distT="0" distB="0" distL="114300" distR="114300" simplePos="0" relativeHeight="251674624" behindDoc="1" locked="0" layoutInCell="1" allowOverlap="1" wp14:anchorId="3BDAAB5A" wp14:editId="59C73752">
                <wp:simplePos x="0" y="0"/>
                <wp:positionH relativeFrom="page">
                  <wp:posOffset>366690</wp:posOffset>
                </wp:positionH>
                <wp:positionV relativeFrom="paragraph">
                  <wp:posOffset>-182939</wp:posOffset>
                </wp:positionV>
                <wp:extent cx="6760835" cy="1006475"/>
                <wp:effectExtent l="0" t="0" r="2540" b="317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er.jpg"/>
                        <pic:cNvPicPr/>
                      </pic:nvPicPr>
                      <pic:blipFill rotWithShape="1">
                        <a:blip r:embed="rId1">
                          <a:extLst>
                            <a:ext uri="{28A0092B-C50C-407E-A947-70E740481C1C}">
                              <a14:useLocalDpi xmlns:a14="http://schemas.microsoft.com/office/drawing/2010/main" val="0"/>
                            </a:ext>
                          </a:extLst>
                        </a:blip>
                        <a:srcRect t="90468" r="9428"/>
                        <a:stretch/>
                      </pic:blipFill>
                      <pic:spPr bwMode="auto">
                        <a:xfrm>
                          <a:off x="0" y="0"/>
                          <a:ext cx="676083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ins>
      </w:p>
      <w:customXmlInsRangeStart w:id="202" w:author="david goldhar" w:date="2018-08-02T21:17:00Z"/>
    </w:sdtContent>
  </w:sdt>
  <w:customXmlInsRangeEnd w:id="20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2F6E" w14:textId="50C397D1" w:rsidR="001F389A" w:rsidRPr="00F20377" w:rsidRDefault="001F389A">
    <w:pPr>
      <w:pStyle w:val="Footer"/>
      <w:ind w:left="0"/>
      <w:pPrChange w:id="814" w:author="david goldhar" w:date="2018-08-02T22:05:00Z">
        <w:pPr>
          <w:pStyle w:val="Foote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B975E" w14:textId="77777777" w:rsidR="00727F01" w:rsidRDefault="00727F01" w:rsidP="007706C9">
      <w:pPr>
        <w:spacing w:before="0" w:after="0" w:line="240" w:lineRule="auto"/>
      </w:pPr>
      <w:r>
        <w:separator/>
      </w:r>
    </w:p>
    <w:p w14:paraId="7A2AC717" w14:textId="77777777" w:rsidR="00727F01" w:rsidRDefault="00727F01"/>
    <w:p w14:paraId="5624A44E" w14:textId="77777777" w:rsidR="00727F01" w:rsidRDefault="00727F01"/>
  </w:footnote>
  <w:footnote w:type="continuationSeparator" w:id="0">
    <w:p w14:paraId="26A54FBE" w14:textId="77777777" w:rsidR="00727F01" w:rsidRDefault="00727F01" w:rsidP="007706C9">
      <w:pPr>
        <w:spacing w:before="0" w:after="0" w:line="240" w:lineRule="auto"/>
      </w:pPr>
      <w:r>
        <w:continuationSeparator/>
      </w:r>
    </w:p>
    <w:p w14:paraId="2EF0E6D8" w14:textId="77777777" w:rsidR="00727F01" w:rsidRDefault="00727F01"/>
    <w:p w14:paraId="6AD4B67F" w14:textId="77777777" w:rsidR="00727F01" w:rsidRDefault="00727F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03975" w14:textId="77777777" w:rsidR="001F389A" w:rsidRDefault="001F389A">
    <w:pPr>
      <w:pStyle w:val="Header"/>
    </w:pPr>
  </w:p>
  <w:p w14:paraId="32E92CB3" w14:textId="77777777" w:rsidR="001F389A" w:rsidRDefault="001F389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6119A" w14:textId="0ABA3A84" w:rsidR="001F389A" w:rsidRDefault="001F389A">
    <w:pPr>
      <w:pStyle w:val="Header"/>
      <w:ind w:left="0"/>
      <w:rPr>
        <w:ins w:id="16" w:author="david goldhar" w:date="2018-08-02T21:14:00Z"/>
      </w:rPr>
      <w:pPrChange w:id="17" w:author="david goldhar" w:date="2018-08-02T21:17:00Z">
        <w:pPr>
          <w:pStyle w:val="Header"/>
        </w:pPr>
      </w:pPrChange>
    </w:pPr>
    <w:ins w:id="18" w:author="david goldhar" w:date="2018-08-02T21:17:00Z">
      <w:r>
        <w:rPr>
          <w:noProof/>
        </w:rPr>
        <w:drawing>
          <wp:anchor distT="0" distB="0" distL="114300" distR="114300" simplePos="0" relativeHeight="251672576" behindDoc="1" locked="0" layoutInCell="1" allowOverlap="1" wp14:anchorId="25639440" wp14:editId="783B1ADC">
            <wp:simplePos x="0" y="0"/>
            <wp:positionH relativeFrom="page">
              <wp:align>left</wp:align>
            </wp:positionH>
            <wp:positionV relativeFrom="paragraph">
              <wp:posOffset>-548640</wp:posOffset>
            </wp:positionV>
            <wp:extent cx="7592160" cy="1333500"/>
            <wp:effectExtent l="0" t="0" r="889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 int2.png"/>
                    <pic:cNvPicPr/>
                  </pic:nvPicPr>
                  <pic:blipFill rotWithShape="1">
                    <a:blip r:embed="rId1">
                      <a:extLst>
                        <a:ext uri="{28A0092B-C50C-407E-A947-70E740481C1C}">
                          <a14:useLocalDpi xmlns:a14="http://schemas.microsoft.com/office/drawing/2010/main" val="0"/>
                        </a:ext>
                      </a:extLst>
                    </a:blip>
                    <a:srcRect b="87583"/>
                    <a:stretch/>
                  </pic:blipFill>
                  <pic:spPr bwMode="auto">
                    <a:xfrm>
                      <a:off x="0" y="0"/>
                      <a:ext cx="759216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4E5FBBDC" w14:textId="470A1BC5" w:rsidR="001F389A" w:rsidRDefault="001F389A">
    <w:pPr>
      <w:pStyle w:val="Header"/>
      <w:ind w:left="0"/>
      <w:pPrChange w:id="19" w:author="david goldhar" w:date="2018-08-02T08:44: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B7A52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6F671B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124C5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6622D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2B81B1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EA63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542DF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24CDCB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BA41D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BE32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3F630F"/>
    <w:multiLevelType w:val="hybridMultilevel"/>
    <w:tmpl w:val="D772C4C2"/>
    <w:lvl w:ilvl="0" w:tplc="56683F54">
      <w:start w:val="1"/>
      <w:numFmt w:val="decimal"/>
      <w:pStyle w:val="ProcStep"/>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B8915EA"/>
    <w:multiLevelType w:val="hybridMultilevel"/>
    <w:tmpl w:val="C51EAA76"/>
    <w:lvl w:ilvl="0" w:tplc="30FA7230">
      <w:start w:val="1"/>
      <w:numFmt w:val="bullet"/>
      <w:pStyle w:val="UL"/>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2B5D5CD8"/>
    <w:multiLevelType w:val="multilevel"/>
    <w:tmpl w:val="D26C1222"/>
    <w:lvl w:ilvl="0">
      <w:start w:val="1"/>
      <w:numFmt w:val="decimal"/>
      <w:pStyle w:val="Style4"/>
      <w:lvlText w:val="%1."/>
      <w:lvlJc w:val="left"/>
      <w:pPr>
        <w:ind w:left="1260" w:hanging="360"/>
      </w:pPr>
    </w:lvl>
    <w:lvl w:ilvl="1">
      <w:start w:val="1"/>
      <w:numFmt w:val="decimal"/>
      <w:pStyle w:val="Styl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1E05BE"/>
    <w:multiLevelType w:val="hybridMultilevel"/>
    <w:tmpl w:val="464419C6"/>
    <w:lvl w:ilvl="0" w:tplc="1102C3FC">
      <w:start w:val="1"/>
      <w:numFmt w:val="bullet"/>
      <w:pStyle w:val="To"/>
      <w:lvlText w:val=""/>
      <w:lvlJc w:val="left"/>
      <w:pPr>
        <w:ind w:left="1080" w:hanging="360"/>
      </w:pPr>
      <w:rPr>
        <w:rFonts w:ascii="Wingdings 3" w:hAnsi="Wingdings 3" w:hint="default"/>
        <w:color w:val="00A79D"/>
        <w:sz w:val="20"/>
      </w:rPr>
    </w:lvl>
    <w:lvl w:ilvl="1" w:tplc="5CEC33AC">
      <w:start w:val="1"/>
      <w:numFmt w:val="decimal"/>
      <w:lvlText w:val="%2"/>
      <w:lvlJc w:val="left"/>
      <w:pPr>
        <w:tabs>
          <w:tab w:val="num" w:pos="1440"/>
        </w:tabs>
        <w:ind w:left="1440" w:right="1440" w:hanging="360"/>
      </w:pPr>
      <w:rPr>
        <w:rFonts w:ascii="Arial Black" w:hAnsi="Arial Black" w:hint="default"/>
        <w:color w:val="79A72F"/>
      </w:rPr>
    </w:lvl>
    <w:lvl w:ilvl="2" w:tplc="DD9891D0" w:tentative="1">
      <w:start w:val="1"/>
      <w:numFmt w:val="lowerRoman"/>
      <w:lvlText w:val="%3."/>
      <w:lvlJc w:val="right"/>
      <w:pPr>
        <w:tabs>
          <w:tab w:val="num" w:pos="2160"/>
        </w:tabs>
        <w:ind w:left="2160" w:right="2160" w:hanging="180"/>
      </w:pPr>
    </w:lvl>
    <w:lvl w:ilvl="3" w:tplc="6C72EE00" w:tentative="1">
      <w:start w:val="1"/>
      <w:numFmt w:val="decimal"/>
      <w:lvlText w:val="%4."/>
      <w:lvlJc w:val="left"/>
      <w:pPr>
        <w:tabs>
          <w:tab w:val="num" w:pos="2880"/>
        </w:tabs>
        <w:ind w:left="2880" w:right="2880" w:hanging="360"/>
      </w:pPr>
    </w:lvl>
    <w:lvl w:ilvl="4" w:tplc="1C1469FC" w:tentative="1">
      <w:start w:val="1"/>
      <w:numFmt w:val="lowerLetter"/>
      <w:lvlText w:val="%5."/>
      <w:lvlJc w:val="left"/>
      <w:pPr>
        <w:tabs>
          <w:tab w:val="num" w:pos="3600"/>
        </w:tabs>
        <w:ind w:left="3600" w:right="3600" w:hanging="360"/>
      </w:pPr>
    </w:lvl>
    <w:lvl w:ilvl="5" w:tplc="435A1E14" w:tentative="1">
      <w:start w:val="1"/>
      <w:numFmt w:val="lowerRoman"/>
      <w:lvlText w:val="%6."/>
      <w:lvlJc w:val="right"/>
      <w:pPr>
        <w:tabs>
          <w:tab w:val="num" w:pos="4320"/>
        </w:tabs>
        <w:ind w:left="4320" w:right="4320" w:hanging="180"/>
      </w:pPr>
    </w:lvl>
    <w:lvl w:ilvl="6" w:tplc="32D0AA78" w:tentative="1">
      <w:start w:val="1"/>
      <w:numFmt w:val="decimal"/>
      <w:lvlText w:val="%7."/>
      <w:lvlJc w:val="left"/>
      <w:pPr>
        <w:tabs>
          <w:tab w:val="num" w:pos="5040"/>
        </w:tabs>
        <w:ind w:left="5040" w:right="5040" w:hanging="360"/>
      </w:pPr>
    </w:lvl>
    <w:lvl w:ilvl="7" w:tplc="33989D50" w:tentative="1">
      <w:start w:val="1"/>
      <w:numFmt w:val="lowerLetter"/>
      <w:lvlText w:val="%8."/>
      <w:lvlJc w:val="left"/>
      <w:pPr>
        <w:tabs>
          <w:tab w:val="num" w:pos="5760"/>
        </w:tabs>
        <w:ind w:left="5760" w:right="5760" w:hanging="360"/>
      </w:pPr>
    </w:lvl>
    <w:lvl w:ilvl="8" w:tplc="AFFE29CA" w:tentative="1">
      <w:start w:val="1"/>
      <w:numFmt w:val="lowerRoman"/>
      <w:lvlText w:val="%9."/>
      <w:lvlJc w:val="right"/>
      <w:pPr>
        <w:tabs>
          <w:tab w:val="num" w:pos="6480"/>
        </w:tabs>
        <w:ind w:left="6480" w:right="6480" w:hanging="180"/>
      </w:pPr>
    </w:lvl>
  </w:abstractNum>
  <w:abstractNum w:abstractNumId="14" w15:restartNumberingAfterBreak="0">
    <w:nsid w:val="48467795"/>
    <w:multiLevelType w:val="hybridMultilevel"/>
    <w:tmpl w:val="2E4213B8"/>
    <w:lvl w:ilvl="0" w:tplc="D5D62CA4">
      <w:start w:val="1"/>
      <w:numFmt w:val="bullet"/>
      <w:pStyle w:val="ckecklis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E0458D"/>
    <w:multiLevelType w:val="hybridMultilevel"/>
    <w:tmpl w:val="DA14DF3E"/>
    <w:lvl w:ilvl="0" w:tplc="F2EC0CD4">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6" w15:restartNumberingAfterBreak="0">
    <w:nsid w:val="51237EAE"/>
    <w:multiLevelType w:val="hybridMultilevel"/>
    <w:tmpl w:val="55FAE480"/>
    <w:lvl w:ilvl="0" w:tplc="0B169444">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52B41610"/>
    <w:multiLevelType w:val="hybridMultilevel"/>
    <w:tmpl w:val="262E17BA"/>
    <w:lvl w:ilvl="0" w:tplc="463A8622">
      <w:start w:val="1"/>
      <w:numFmt w:val="decimal"/>
      <w:pStyle w:val="a"/>
      <w:lvlText w:val="%1"/>
      <w:lvlJc w:val="left"/>
      <w:pPr>
        <w:ind w:left="1800" w:hanging="360"/>
      </w:pPr>
      <w:rPr>
        <w:rFonts w:ascii="Arial Black" w:hAnsi="Arial Black" w:cs="Arial Black" w:hint="default"/>
        <w:color w:val="2F5496" w:themeColor="accent1" w:themeShade="BF"/>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4D3503C"/>
    <w:multiLevelType w:val="multilevel"/>
    <w:tmpl w:val="9FE0C052"/>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6C913F45"/>
    <w:multiLevelType w:val="multilevel"/>
    <w:tmpl w:val="46E65084"/>
    <w:lvl w:ilvl="0">
      <w:start w:val="1"/>
      <w:numFmt w:val="decimal"/>
      <w:lvlText w:val="%1."/>
      <w:lvlJc w:val="left"/>
      <w:pPr>
        <w:ind w:left="360" w:hanging="360"/>
      </w:pPr>
    </w:lvl>
    <w:lvl w:ilvl="1">
      <w:start w:val="1"/>
      <w:numFmt w:val="decimal"/>
      <w:pStyle w:val="fdd"/>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852541"/>
    <w:multiLevelType w:val="multilevel"/>
    <w:tmpl w:val="5AA876A8"/>
    <w:lvl w:ilvl="0">
      <w:start w:val="1"/>
      <w:numFmt w:val="decimal"/>
      <w:pStyle w:val="a0"/>
      <w:lvlText w:val="%1"/>
      <w:lvlJc w:val="left"/>
      <w:pPr>
        <w:ind w:left="720" w:hanging="720"/>
      </w:pPr>
      <w:rPr>
        <w:rFonts w:hint="default"/>
      </w:rPr>
    </w:lvl>
    <w:lvl w:ilvl="1">
      <w:start w:val="1"/>
      <w:numFmt w:val="decimal"/>
      <w:pStyle w:val="a1"/>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BFF4815"/>
    <w:multiLevelType w:val="hybridMultilevel"/>
    <w:tmpl w:val="0F463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897491"/>
    <w:multiLevelType w:val="multilevel"/>
    <w:tmpl w:val="2B326D82"/>
    <w:lvl w:ilvl="0">
      <w:start w:val="1"/>
      <w:numFmt w:val="decimal"/>
      <w:lvlText w:val="%1."/>
      <w:lvlJc w:val="left"/>
      <w:pPr>
        <w:ind w:left="360" w:hanging="360"/>
      </w:pPr>
    </w:lvl>
    <w:lvl w:ilvl="1">
      <w:start w:val="1"/>
      <w:numFmt w:val="decimal"/>
      <w:pStyle w:val="Style1"/>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tyle2"/>
      <w:lvlText w:val="%1.%2.%3."/>
      <w:lvlJc w:val="left"/>
      <w:pPr>
        <w:ind w:left="50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9"/>
  </w:num>
  <w:num w:numId="3">
    <w:abstractNumId w:val="12"/>
  </w:num>
  <w:num w:numId="4">
    <w:abstractNumId w:val="13"/>
  </w:num>
  <w:num w:numId="5">
    <w:abstractNumId w:val="17"/>
    <w:lvlOverride w:ilvl="0">
      <w:startOverride w:val="1"/>
    </w:lvlOverride>
  </w:num>
  <w:num w:numId="6">
    <w:abstractNumId w:val="14"/>
  </w:num>
  <w:num w:numId="7">
    <w:abstractNumId w:val="20"/>
    <w:lvlOverride w:ilvl="0">
      <w:startOverride w:val="5"/>
    </w:lvlOverride>
  </w:num>
  <w:num w:numId="8">
    <w:abstractNumId w:val="16"/>
  </w:num>
  <w:num w:numId="9">
    <w:abstractNumId w:val="15"/>
  </w:num>
  <w:num w:numId="10">
    <w:abstractNumId w:val="20"/>
  </w:num>
  <w:num w:numId="11">
    <w:abstractNumId w:val="17"/>
  </w:num>
  <w:num w:numId="12">
    <w:abstractNumId w:val="21"/>
  </w:num>
  <w:num w:numId="13">
    <w:abstractNumId w:val="18"/>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10"/>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1"/>
  </w:num>
  <w:num w:numId="33">
    <w:abstractNumId w:val="10"/>
    <w:lvlOverride w:ilvl="0">
      <w:startOverride w:val="1"/>
    </w:lvlOverride>
  </w:num>
  <w:num w:numId="34">
    <w:abstractNumId w:val="10"/>
    <w:lvlOverride w:ilvl="0">
      <w:startOverride w:val="1"/>
    </w:lvlOverride>
  </w:num>
  <w:num w:numId="35">
    <w:abstractNumId w:val="10"/>
    <w:lvlOverride w:ilvl="0">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ron Rothschild">
    <w15:presenceInfo w15:providerId="AD" w15:userId="S-1-5-21-644521025-2359774120-2935696734-1617"/>
  </w15:person>
  <w15:person w15:author="Elad Toister">
    <w15:presenceInfo w15:providerId="None" w15:userId="Elad Toister"/>
  </w15:person>
  <w15:person w15:author="Louis Gordon">
    <w15:presenceInfo w15:providerId="Windows Live" w15:userId="273aa86bd9e4cc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attachedTemplate r:id="rId1"/>
  <w:linkStyles/>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68B"/>
    <w:rsid w:val="000007D8"/>
    <w:rsid w:val="000017FF"/>
    <w:rsid w:val="00001F8B"/>
    <w:rsid w:val="000022FC"/>
    <w:rsid w:val="000041AA"/>
    <w:rsid w:val="00020EF5"/>
    <w:rsid w:val="00024865"/>
    <w:rsid w:val="000308F6"/>
    <w:rsid w:val="00045DE5"/>
    <w:rsid w:val="00046F29"/>
    <w:rsid w:val="000546BE"/>
    <w:rsid w:val="000560FD"/>
    <w:rsid w:val="00075218"/>
    <w:rsid w:val="000778FC"/>
    <w:rsid w:val="00084929"/>
    <w:rsid w:val="00084D82"/>
    <w:rsid w:val="0009634D"/>
    <w:rsid w:val="000A1574"/>
    <w:rsid w:val="000A1DE2"/>
    <w:rsid w:val="000A71BE"/>
    <w:rsid w:val="000C50BA"/>
    <w:rsid w:val="000D4547"/>
    <w:rsid w:val="000E2262"/>
    <w:rsid w:val="000E574B"/>
    <w:rsid w:val="0010221B"/>
    <w:rsid w:val="00106CCA"/>
    <w:rsid w:val="0012145F"/>
    <w:rsid w:val="00121469"/>
    <w:rsid w:val="00123372"/>
    <w:rsid w:val="001259A9"/>
    <w:rsid w:val="00130D03"/>
    <w:rsid w:val="00133F0A"/>
    <w:rsid w:val="00134F53"/>
    <w:rsid w:val="0013785D"/>
    <w:rsid w:val="0014274B"/>
    <w:rsid w:val="00144459"/>
    <w:rsid w:val="00144997"/>
    <w:rsid w:val="00150729"/>
    <w:rsid w:val="00164DDC"/>
    <w:rsid w:val="00171525"/>
    <w:rsid w:val="00181FB8"/>
    <w:rsid w:val="0018212B"/>
    <w:rsid w:val="001839F2"/>
    <w:rsid w:val="00185A40"/>
    <w:rsid w:val="001916B7"/>
    <w:rsid w:val="00192EC6"/>
    <w:rsid w:val="00197059"/>
    <w:rsid w:val="001A09F5"/>
    <w:rsid w:val="001B011A"/>
    <w:rsid w:val="001B2C6D"/>
    <w:rsid w:val="001D1519"/>
    <w:rsid w:val="001D1559"/>
    <w:rsid w:val="001E6D31"/>
    <w:rsid w:val="001F1A1F"/>
    <w:rsid w:val="001F389A"/>
    <w:rsid w:val="001F3E18"/>
    <w:rsid w:val="002044D7"/>
    <w:rsid w:val="0020679C"/>
    <w:rsid w:val="00210690"/>
    <w:rsid w:val="002132DE"/>
    <w:rsid w:val="0021675A"/>
    <w:rsid w:val="00217DF1"/>
    <w:rsid w:val="00222946"/>
    <w:rsid w:val="00243030"/>
    <w:rsid w:val="00245AF3"/>
    <w:rsid w:val="00250D64"/>
    <w:rsid w:val="002516B0"/>
    <w:rsid w:val="0025473B"/>
    <w:rsid w:val="00254820"/>
    <w:rsid w:val="00254F16"/>
    <w:rsid w:val="00262EDF"/>
    <w:rsid w:val="00274829"/>
    <w:rsid w:val="00274AE3"/>
    <w:rsid w:val="00284CA2"/>
    <w:rsid w:val="00292EA8"/>
    <w:rsid w:val="002A0B76"/>
    <w:rsid w:val="002A6913"/>
    <w:rsid w:val="002B10EF"/>
    <w:rsid w:val="002B2F65"/>
    <w:rsid w:val="002B74EA"/>
    <w:rsid w:val="002B7798"/>
    <w:rsid w:val="002C4A1C"/>
    <w:rsid w:val="002D7F2A"/>
    <w:rsid w:val="002E2F4C"/>
    <w:rsid w:val="002E7118"/>
    <w:rsid w:val="002E731A"/>
    <w:rsid w:val="002E7588"/>
    <w:rsid w:val="002F7955"/>
    <w:rsid w:val="00303638"/>
    <w:rsid w:val="00305C61"/>
    <w:rsid w:val="00306035"/>
    <w:rsid w:val="003124B0"/>
    <w:rsid w:val="00321970"/>
    <w:rsid w:val="003242DD"/>
    <w:rsid w:val="003267FE"/>
    <w:rsid w:val="00326A5C"/>
    <w:rsid w:val="0033361F"/>
    <w:rsid w:val="0033678F"/>
    <w:rsid w:val="00340781"/>
    <w:rsid w:val="003452B9"/>
    <w:rsid w:val="00345FCA"/>
    <w:rsid w:val="0035396B"/>
    <w:rsid w:val="00355B60"/>
    <w:rsid w:val="00363EFC"/>
    <w:rsid w:val="00372875"/>
    <w:rsid w:val="00374C9A"/>
    <w:rsid w:val="003A3696"/>
    <w:rsid w:val="003A6E72"/>
    <w:rsid w:val="003B1569"/>
    <w:rsid w:val="003B3F3B"/>
    <w:rsid w:val="003B5315"/>
    <w:rsid w:val="003D4D37"/>
    <w:rsid w:val="003E502C"/>
    <w:rsid w:val="003F1883"/>
    <w:rsid w:val="003F404F"/>
    <w:rsid w:val="00434E0D"/>
    <w:rsid w:val="00440A47"/>
    <w:rsid w:val="00444E67"/>
    <w:rsid w:val="0046489A"/>
    <w:rsid w:val="00466FBA"/>
    <w:rsid w:val="004A0746"/>
    <w:rsid w:val="004A23D1"/>
    <w:rsid w:val="004A7A9A"/>
    <w:rsid w:val="004B5E49"/>
    <w:rsid w:val="004C2121"/>
    <w:rsid w:val="004C347A"/>
    <w:rsid w:val="004C47D5"/>
    <w:rsid w:val="004D797C"/>
    <w:rsid w:val="004E4194"/>
    <w:rsid w:val="004E68AA"/>
    <w:rsid w:val="004F0D7F"/>
    <w:rsid w:val="0050793E"/>
    <w:rsid w:val="00516F7E"/>
    <w:rsid w:val="00517089"/>
    <w:rsid w:val="005177E0"/>
    <w:rsid w:val="00527B00"/>
    <w:rsid w:val="00547896"/>
    <w:rsid w:val="00550150"/>
    <w:rsid w:val="00556D16"/>
    <w:rsid w:val="005600CF"/>
    <w:rsid w:val="005664BE"/>
    <w:rsid w:val="00571532"/>
    <w:rsid w:val="00575876"/>
    <w:rsid w:val="00576C59"/>
    <w:rsid w:val="00585E77"/>
    <w:rsid w:val="00587A8C"/>
    <w:rsid w:val="00594B58"/>
    <w:rsid w:val="00596C3F"/>
    <w:rsid w:val="005A2B87"/>
    <w:rsid w:val="005B6B98"/>
    <w:rsid w:val="005C3F1A"/>
    <w:rsid w:val="005C6AA2"/>
    <w:rsid w:val="005D608A"/>
    <w:rsid w:val="005D7A09"/>
    <w:rsid w:val="005E0B20"/>
    <w:rsid w:val="005E2C92"/>
    <w:rsid w:val="005E5EB8"/>
    <w:rsid w:val="005F6786"/>
    <w:rsid w:val="00604C68"/>
    <w:rsid w:val="00614BD2"/>
    <w:rsid w:val="006152B6"/>
    <w:rsid w:val="00616800"/>
    <w:rsid w:val="00617660"/>
    <w:rsid w:val="006224FE"/>
    <w:rsid w:val="00631F68"/>
    <w:rsid w:val="006508DC"/>
    <w:rsid w:val="00651CF7"/>
    <w:rsid w:val="00656B4B"/>
    <w:rsid w:val="00665CD6"/>
    <w:rsid w:val="0067073B"/>
    <w:rsid w:val="00673D76"/>
    <w:rsid w:val="00685244"/>
    <w:rsid w:val="006969EE"/>
    <w:rsid w:val="006A6269"/>
    <w:rsid w:val="006A7F9F"/>
    <w:rsid w:val="006B2AE0"/>
    <w:rsid w:val="006B3B3E"/>
    <w:rsid w:val="006C37C4"/>
    <w:rsid w:val="006C4E76"/>
    <w:rsid w:val="006C7B92"/>
    <w:rsid w:val="006E3855"/>
    <w:rsid w:val="006E7197"/>
    <w:rsid w:val="006F372A"/>
    <w:rsid w:val="00701814"/>
    <w:rsid w:val="00702856"/>
    <w:rsid w:val="00710786"/>
    <w:rsid w:val="0071563F"/>
    <w:rsid w:val="00715BE4"/>
    <w:rsid w:val="00727F01"/>
    <w:rsid w:val="007300D7"/>
    <w:rsid w:val="0073295C"/>
    <w:rsid w:val="00735F1E"/>
    <w:rsid w:val="00752D78"/>
    <w:rsid w:val="00753061"/>
    <w:rsid w:val="00754500"/>
    <w:rsid w:val="00763EE3"/>
    <w:rsid w:val="007655E4"/>
    <w:rsid w:val="00766271"/>
    <w:rsid w:val="007706C9"/>
    <w:rsid w:val="007874D8"/>
    <w:rsid w:val="00791EC2"/>
    <w:rsid w:val="007A135F"/>
    <w:rsid w:val="007C2C3A"/>
    <w:rsid w:val="007C5EED"/>
    <w:rsid w:val="007D17BF"/>
    <w:rsid w:val="007D599F"/>
    <w:rsid w:val="007E068B"/>
    <w:rsid w:val="007E06FE"/>
    <w:rsid w:val="007E52E0"/>
    <w:rsid w:val="007F04D3"/>
    <w:rsid w:val="007F0AC4"/>
    <w:rsid w:val="00803770"/>
    <w:rsid w:val="00806A93"/>
    <w:rsid w:val="00813595"/>
    <w:rsid w:val="0082168B"/>
    <w:rsid w:val="00824A86"/>
    <w:rsid w:val="00825F09"/>
    <w:rsid w:val="00826BB7"/>
    <w:rsid w:val="0083017F"/>
    <w:rsid w:val="00833D2C"/>
    <w:rsid w:val="00834050"/>
    <w:rsid w:val="00834649"/>
    <w:rsid w:val="00842F65"/>
    <w:rsid w:val="00846286"/>
    <w:rsid w:val="0084639B"/>
    <w:rsid w:val="00850F5A"/>
    <w:rsid w:val="0086012D"/>
    <w:rsid w:val="00867F50"/>
    <w:rsid w:val="00872999"/>
    <w:rsid w:val="00875243"/>
    <w:rsid w:val="00880C08"/>
    <w:rsid w:val="00884CB0"/>
    <w:rsid w:val="00893D4A"/>
    <w:rsid w:val="008B48AE"/>
    <w:rsid w:val="008C66AF"/>
    <w:rsid w:val="008D32AB"/>
    <w:rsid w:val="008E3913"/>
    <w:rsid w:val="008F041A"/>
    <w:rsid w:val="008F10F0"/>
    <w:rsid w:val="008F52C7"/>
    <w:rsid w:val="009030D6"/>
    <w:rsid w:val="00906AA4"/>
    <w:rsid w:val="00910AEB"/>
    <w:rsid w:val="0091736C"/>
    <w:rsid w:val="00923349"/>
    <w:rsid w:val="00924DE6"/>
    <w:rsid w:val="00925EFB"/>
    <w:rsid w:val="0093032D"/>
    <w:rsid w:val="00931301"/>
    <w:rsid w:val="00932200"/>
    <w:rsid w:val="0093360D"/>
    <w:rsid w:val="00943764"/>
    <w:rsid w:val="00946539"/>
    <w:rsid w:val="009536BB"/>
    <w:rsid w:val="00953C34"/>
    <w:rsid w:val="00955DB1"/>
    <w:rsid w:val="009634D8"/>
    <w:rsid w:val="00974A01"/>
    <w:rsid w:val="009765D2"/>
    <w:rsid w:val="009769B2"/>
    <w:rsid w:val="009842B6"/>
    <w:rsid w:val="00990900"/>
    <w:rsid w:val="0099382B"/>
    <w:rsid w:val="009962A0"/>
    <w:rsid w:val="009978AD"/>
    <w:rsid w:val="00997E8A"/>
    <w:rsid w:val="009A3A1A"/>
    <w:rsid w:val="009D3922"/>
    <w:rsid w:val="009D5318"/>
    <w:rsid w:val="009D6FEB"/>
    <w:rsid w:val="009D702F"/>
    <w:rsid w:val="009E0748"/>
    <w:rsid w:val="009E14A1"/>
    <w:rsid w:val="009E32F9"/>
    <w:rsid w:val="009F0A65"/>
    <w:rsid w:val="009F396C"/>
    <w:rsid w:val="009F4216"/>
    <w:rsid w:val="009F6DA6"/>
    <w:rsid w:val="00A018FF"/>
    <w:rsid w:val="00A01D71"/>
    <w:rsid w:val="00A02FFD"/>
    <w:rsid w:val="00A1190C"/>
    <w:rsid w:val="00A11BA2"/>
    <w:rsid w:val="00A15492"/>
    <w:rsid w:val="00A20F2E"/>
    <w:rsid w:val="00A24414"/>
    <w:rsid w:val="00A30231"/>
    <w:rsid w:val="00A324DD"/>
    <w:rsid w:val="00A52898"/>
    <w:rsid w:val="00A551F6"/>
    <w:rsid w:val="00A64560"/>
    <w:rsid w:val="00A7154F"/>
    <w:rsid w:val="00A80F37"/>
    <w:rsid w:val="00A859CB"/>
    <w:rsid w:val="00A873DF"/>
    <w:rsid w:val="00A91B2C"/>
    <w:rsid w:val="00AA0EB7"/>
    <w:rsid w:val="00AB5090"/>
    <w:rsid w:val="00AD25FE"/>
    <w:rsid w:val="00AD6716"/>
    <w:rsid w:val="00AE368C"/>
    <w:rsid w:val="00AE4E47"/>
    <w:rsid w:val="00AF5C66"/>
    <w:rsid w:val="00B01912"/>
    <w:rsid w:val="00B076A7"/>
    <w:rsid w:val="00B15AD5"/>
    <w:rsid w:val="00B20882"/>
    <w:rsid w:val="00B22A1D"/>
    <w:rsid w:val="00B234A5"/>
    <w:rsid w:val="00B25F4A"/>
    <w:rsid w:val="00B277AC"/>
    <w:rsid w:val="00B3619C"/>
    <w:rsid w:val="00B41602"/>
    <w:rsid w:val="00B41A6F"/>
    <w:rsid w:val="00B43B51"/>
    <w:rsid w:val="00B56530"/>
    <w:rsid w:val="00B604B2"/>
    <w:rsid w:val="00B738B8"/>
    <w:rsid w:val="00B765BF"/>
    <w:rsid w:val="00B84AC9"/>
    <w:rsid w:val="00B93DD9"/>
    <w:rsid w:val="00BA158A"/>
    <w:rsid w:val="00BA1C85"/>
    <w:rsid w:val="00BA373A"/>
    <w:rsid w:val="00BB0844"/>
    <w:rsid w:val="00BB25EC"/>
    <w:rsid w:val="00BB4D2B"/>
    <w:rsid w:val="00BB6C2E"/>
    <w:rsid w:val="00BC075A"/>
    <w:rsid w:val="00BC62E2"/>
    <w:rsid w:val="00BE45F8"/>
    <w:rsid w:val="00BF084A"/>
    <w:rsid w:val="00BF48C6"/>
    <w:rsid w:val="00C05E31"/>
    <w:rsid w:val="00C115AE"/>
    <w:rsid w:val="00C13EC6"/>
    <w:rsid w:val="00C31A59"/>
    <w:rsid w:val="00C61008"/>
    <w:rsid w:val="00C63D6D"/>
    <w:rsid w:val="00C65BFC"/>
    <w:rsid w:val="00C74492"/>
    <w:rsid w:val="00CA12BA"/>
    <w:rsid w:val="00CB5CE9"/>
    <w:rsid w:val="00CB6F58"/>
    <w:rsid w:val="00CD0E07"/>
    <w:rsid w:val="00CE1DAE"/>
    <w:rsid w:val="00CF210A"/>
    <w:rsid w:val="00CF219D"/>
    <w:rsid w:val="00CF4FE6"/>
    <w:rsid w:val="00D0527A"/>
    <w:rsid w:val="00D07248"/>
    <w:rsid w:val="00D11450"/>
    <w:rsid w:val="00D15266"/>
    <w:rsid w:val="00D15439"/>
    <w:rsid w:val="00D15746"/>
    <w:rsid w:val="00D1797A"/>
    <w:rsid w:val="00D2067F"/>
    <w:rsid w:val="00D227F3"/>
    <w:rsid w:val="00D2391B"/>
    <w:rsid w:val="00D2797F"/>
    <w:rsid w:val="00D32700"/>
    <w:rsid w:val="00D33BDD"/>
    <w:rsid w:val="00D344A2"/>
    <w:rsid w:val="00D40475"/>
    <w:rsid w:val="00D4105F"/>
    <w:rsid w:val="00D47EFD"/>
    <w:rsid w:val="00D53A7C"/>
    <w:rsid w:val="00D54501"/>
    <w:rsid w:val="00D619E6"/>
    <w:rsid w:val="00D6414D"/>
    <w:rsid w:val="00D66CF8"/>
    <w:rsid w:val="00D74F49"/>
    <w:rsid w:val="00D7609D"/>
    <w:rsid w:val="00D8153F"/>
    <w:rsid w:val="00D86C8E"/>
    <w:rsid w:val="00D94936"/>
    <w:rsid w:val="00D978DB"/>
    <w:rsid w:val="00DB7D1C"/>
    <w:rsid w:val="00DC0236"/>
    <w:rsid w:val="00DD269D"/>
    <w:rsid w:val="00DD27E3"/>
    <w:rsid w:val="00DD6BFD"/>
    <w:rsid w:val="00DD7988"/>
    <w:rsid w:val="00DE6B0A"/>
    <w:rsid w:val="00DF3889"/>
    <w:rsid w:val="00E0030F"/>
    <w:rsid w:val="00E02423"/>
    <w:rsid w:val="00E069E5"/>
    <w:rsid w:val="00E06B0D"/>
    <w:rsid w:val="00E17083"/>
    <w:rsid w:val="00E17D40"/>
    <w:rsid w:val="00E22788"/>
    <w:rsid w:val="00E22ED4"/>
    <w:rsid w:val="00E232B7"/>
    <w:rsid w:val="00E23CCE"/>
    <w:rsid w:val="00E2691F"/>
    <w:rsid w:val="00E270BE"/>
    <w:rsid w:val="00E438A9"/>
    <w:rsid w:val="00E44D31"/>
    <w:rsid w:val="00E54632"/>
    <w:rsid w:val="00E64460"/>
    <w:rsid w:val="00E650F8"/>
    <w:rsid w:val="00E65A00"/>
    <w:rsid w:val="00E67903"/>
    <w:rsid w:val="00E74217"/>
    <w:rsid w:val="00E7454D"/>
    <w:rsid w:val="00E7572C"/>
    <w:rsid w:val="00E804BC"/>
    <w:rsid w:val="00E83865"/>
    <w:rsid w:val="00E97F96"/>
    <w:rsid w:val="00EA172A"/>
    <w:rsid w:val="00EA2244"/>
    <w:rsid w:val="00EB28A1"/>
    <w:rsid w:val="00EB41A1"/>
    <w:rsid w:val="00EC1035"/>
    <w:rsid w:val="00ED1AC3"/>
    <w:rsid w:val="00ED1B5A"/>
    <w:rsid w:val="00ED3149"/>
    <w:rsid w:val="00EE03DC"/>
    <w:rsid w:val="00EE79A6"/>
    <w:rsid w:val="00EF2631"/>
    <w:rsid w:val="00EF4C6A"/>
    <w:rsid w:val="00F03301"/>
    <w:rsid w:val="00F03D80"/>
    <w:rsid w:val="00F05852"/>
    <w:rsid w:val="00F131E4"/>
    <w:rsid w:val="00F20377"/>
    <w:rsid w:val="00F312D5"/>
    <w:rsid w:val="00F412AB"/>
    <w:rsid w:val="00F47E85"/>
    <w:rsid w:val="00F724D5"/>
    <w:rsid w:val="00F75310"/>
    <w:rsid w:val="00F75D4C"/>
    <w:rsid w:val="00F82BAA"/>
    <w:rsid w:val="00F85B23"/>
    <w:rsid w:val="00F86F60"/>
    <w:rsid w:val="00F952D5"/>
    <w:rsid w:val="00F95B93"/>
    <w:rsid w:val="00F96BD5"/>
    <w:rsid w:val="00FA19F0"/>
    <w:rsid w:val="00FB12B8"/>
    <w:rsid w:val="00FB2B2E"/>
    <w:rsid w:val="00FB3E6F"/>
    <w:rsid w:val="00FB6713"/>
    <w:rsid w:val="00FC0E58"/>
    <w:rsid w:val="00FC2083"/>
    <w:rsid w:val="00FC55F7"/>
    <w:rsid w:val="00FD4EB3"/>
    <w:rsid w:val="00FF0174"/>
    <w:rsid w:val="00FF3D0B"/>
    <w:rsid w:val="00FF72B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F598D"/>
  <w15:chartTrackingRefBased/>
  <w15:docId w15:val="{BFD15DFA-4498-42E8-A28C-FEF037473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45F8"/>
    <w:pPr>
      <w:spacing w:before="120" w:after="120"/>
      <w:ind w:left="1440"/>
    </w:pPr>
    <w:rPr>
      <w:rFonts w:ascii="Century Gothic" w:hAnsi="Century Gothic"/>
      <w:sz w:val="18"/>
    </w:rPr>
  </w:style>
  <w:style w:type="paragraph" w:styleId="Heading1">
    <w:name w:val="heading 1"/>
    <w:basedOn w:val="Normal"/>
    <w:next w:val="Normal"/>
    <w:link w:val="Heading1Char"/>
    <w:uiPriority w:val="9"/>
    <w:qFormat/>
    <w:rsid w:val="00BE45F8"/>
    <w:pPr>
      <w:keepNext/>
      <w:keepLines/>
      <w:spacing w:before="240" w:after="0"/>
      <w:ind w:left="0"/>
      <w:outlineLvl w:val="0"/>
    </w:pPr>
    <w:rPr>
      <w:rFonts w:asciiTheme="minorHAnsi" w:eastAsiaTheme="majorEastAsia" w:hAnsiTheme="minorHAnsi" w:cstheme="minorHAnsi"/>
      <w:color w:val="2F5496" w:themeColor="accent1" w:themeShade="BF"/>
      <w:sz w:val="28"/>
      <w:szCs w:val="28"/>
      <w:lang w:bidi="ar-SA"/>
    </w:rPr>
  </w:style>
  <w:style w:type="paragraph" w:styleId="Heading2">
    <w:name w:val="heading 2"/>
    <w:basedOn w:val="Normal"/>
    <w:next w:val="Normal"/>
    <w:link w:val="Heading2Char"/>
    <w:uiPriority w:val="9"/>
    <w:unhideWhenUsed/>
    <w:qFormat/>
    <w:rsid w:val="00BE45F8"/>
    <w:pPr>
      <w:keepNext/>
      <w:keepLines/>
      <w:spacing w:before="40" w:after="0"/>
      <w:ind w:left="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qFormat/>
    <w:rsid w:val="00BE45F8"/>
    <w:pPr>
      <w:keepNext/>
      <w:keepLines/>
      <w:spacing w:before="240" w:line="240" w:lineRule="auto"/>
      <w:ind w:left="0"/>
      <w:outlineLvl w:val="2"/>
    </w:pPr>
    <w:rPr>
      <w:rFonts w:ascii="DINOT" w:hAnsi="DINOT" w:cs="Times New Roman"/>
      <w:b/>
      <w:bCs/>
      <w:sz w:val="22"/>
      <w:lang w:bidi="ar-SA"/>
    </w:rPr>
  </w:style>
  <w:style w:type="paragraph" w:styleId="Heading4">
    <w:name w:val="heading 4"/>
    <w:basedOn w:val="Normal"/>
    <w:next w:val="Normal"/>
    <w:link w:val="Heading4Char"/>
    <w:uiPriority w:val="9"/>
    <w:semiHidden/>
    <w:unhideWhenUsed/>
    <w:qFormat/>
    <w:rsid w:val="00BE45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rsid w:val="00BE45F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E45F8"/>
  </w:style>
  <w:style w:type="character" w:customStyle="1" w:styleId="Heading3Char">
    <w:name w:val="Heading 3 Char"/>
    <w:basedOn w:val="DefaultParagraphFont"/>
    <w:link w:val="Heading3"/>
    <w:rsid w:val="00BE45F8"/>
    <w:rPr>
      <w:rFonts w:ascii="DINOT" w:hAnsi="DINOT" w:cs="Times New Roman"/>
      <w:b/>
      <w:bCs/>
      <w:lang w:bidi="ar-SA"/>
    </w:rPr>
  </w:style>
  <w:style w:type="paragraph" w:styleId="Header">
    <w:name w:val="header"/>
    <w:aliases w:val="YvetteH"/>
    <w:basedOn w:val="Normal"/>
    <w:link w:val="HeaderChar"/>
    <w:uiPriority w:val="99"/>
    <w:unhideWhenUsed/>
    <w:rsid w:val="00BE45F8"/>
    <w:pPr>
      <w:tabs>
        <w:tab w:val="center" w:pos="4680"/>
        <w:tab w:val="right" w:pos="9360"/>
      </w:tabs>
      <w:spacing w:after="0" w:line="240" w:lineRule="auto"/>
    </w:pPr>
  </w:style>
  <w:style w:type="character" w:customStyle="1" w:styleId="HeaderChar">
    <w:name w:val="Header Char"/>
    <w:aliases w:val="YvetteH Char"/>
    <w:basedOn w:val="DefaultParagraphFont"/>
    <w:link w:val="Header"/>
    <w:uiPriority w:val="99"/>
    <w:rsid w:val="00BE45F8"/>
    <w:rPr>
      <w:rFonts w:ascii="Century Gothic" w:hAnsi="Century Gothic"/>
      <w:sz w:val="18"/>
    </w:rPr>
  </w:style>
  <w:style w:type="paragraph" w:styleId="Footer">
    <w:name w:val="footer"/>
    <w:basedOn w:val="Normal"/>
    <w:link w:val="FooterChar"/>
    <w:uiPriority w:val="99"/>
    <w:unhideWhenUsed/>
    <w:rsid w:val="00BE45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5F8"/>
    <w:rPr>
      <w:rFonts w:ascii="Century Gothic" w:hAnsi="Century Gothic"/>
      <w:sz w:val="18"/>
    </w:rPr>
  </w:style>
  <w:style w:type="paragraph" w:customStyle="1" w:styleId="Style1">
    <w:name w:val="Style1"/>
    <w:next w:val="Normal"/>
    <w:rsid w:val="00BE45F8"/>
    <w:pPr>
      <w:numPr>
        <w:ilvl w:val="1"/>
        <w:numId w:val="1"/>
      </w:numPr>
      <w:spacing w:before="240" w:after="240"/>
    </w:pPr>
    <w:rPr>
      <w:rFonts w:ascii="Century Gothic" w:eastAsia="Times New Roman" w:hAnsi="Century Gothic" w:cs="Times New Roman"/>
      <w:color w:val="2F5496" w:themeColor="accent1" w:themeShade="BF"/>
      <w:sz w:val="40"/>
      <w:szCs w:val="24"/>
      <w:lang w:bidi="ar-SA"/>
    </w:rPr>
  </w:style>
  <w:style w:type="paragraph" w:customStyle="1" w:styleId="Style2">
    <w:name w:val="Style2"/>
    <w:basedOn w:val="Normal"/>
    <w:next w:val="Normal"/>
    <w:link w:val="Style2Char"/>
    <w:qFormat/>
    <w:rsid w:val="00BE45F8"/>
    <w:pPr>
      <w:numPr>
        <w:ilvl w:val="2"/>
        <w:numId w:val="1"/>
      </w:numPr>
      <w:spacing w:before="240" w:after="280"/>
      <w:ind w:left="1224"/>
    </w:pPr>
    <w:rPr>
      <w:rFonts w:eastAsia="Times New Roman" w:cs="Times New Roman"/>
      <w:color w:val="2F5496" w:themeColor="accent1" w:themeShade="BF"/>
      <w:sz w:val="28"/>
      <w:szCs w:val="24"/>
      <w:lang w:bidi="ar-SA"/>
    </w:rPr>
  </w:style>
  <w:style w:type="character" w:customStyle="1" w:styleId="Style2Char">
    <w:name w:val="Style2 Char"/>
    <w:basedOn w:val="DefaultParagraphFont"/>
    <w:link w:val="Style2"/>
    <w:rsid w:val="00BE45F8"/>
    <w:rPr>
      <w:rFonts w:ascii="Century Gothic" w:eastAsia="Times New Roman" w:hAnsi="Century Gothic" w:cs="Times New Roman"/>
      <w:color w:val="2F5496" w:themeColor="accent1" w:themeShade="BF"/>
      <w:sz w:val="28"/>
      <w:szCs w:val="24"/>
      <w:lang w:bidi="ar-SA"/>
    </w:rPr>
  </w:style>
  <w:style w:type="paragraph" w:styleId="TOC2">
    <w:name w:val="toc 2"/>
    <w:basedOn w:val="BodyText"/>
    <w:autoRedefine/>
    <w:uiPriority w:val="39"/>
    <w:rsid w:val="00BE45F8"/>
    <w:pPr>
      <w:tabs>
        <w:tab w:val="right" w:pos="0"/>
        <w:tab w:val="left" w:pos="1789"/>
        <w:tab w:val="right" w:leader="dot" w:pos="9000"/>
      </w:tabs>
      <w:spacing w:before="40" w:after="40"/>
      <w:ind w:left="432" w:right="1066"/>
      <w:pPrChange w:id="0" w:author="david goldhar" w:date="2018-08-05T10:17:00Z">
        <w:pPr>
          <w:keepNext/>
          <w:keepLines/>
          <w:tabs>
            <w:tab w:val="left" w:pos="0"/>
            <w:tab w:val="left" w:pos="1080"/>
            <w:tab w:val="left" w:pos="1789"/>
            <w:tab w:val="right" w:leader="dot" w:pos="9000"/>
          </w:tabs>
          <w:spacing w:before="40" w:after="40"/>
          <w:ind w:right="1070"/>
          <w:outlineLvl w:val="1"/>
        </w:pPr>
      </w:pPrChange>
    </w:pPr>
    <w:rPr>
      <w:rFonts w:asciiTheme="minorHAnsi" w:hAnsiTheme="minorHAnsi"/>
      <w:color w:val="000000" w:themeColor="text1"/>
      <w:szCs w:val="18"/>
      <w:rPrChange w:id="0" w:author="david goldhar" w:date="2018-08-05T10:17:00Z">
        <w:rPr>
          <w:rFonts w:asciiTheme="minorHAnsi" w:hAnsiTheme="minorHAnsi"/>
          <w:noProof/>
          <w:color w:val="121E32"/>
          <w:szCs w:val="18"/>
          <w:lang w:val="en-US" w:eastAsia="en-US" w:bidi="ar-SA"/>
        </w:rPr>
      </w:rPrChange>
    </w:rPr>
  </w:style>
  <w:style w:type="character" w:styleId="Hyperlink">
    <w:name w:val="Hyperlink"/>
    <w:uiPriority w:val="99"/>
    <w:rsid w:val="00BE45F8"/>
    <w:rPr>
      <w:color w:val="0000FF"/>
      <w:u w:val="single"/>
    </w:rPr>
  </w:style>
  <w:style w:type="paragraph" w:customStyle="1" w:styleId="Heading2NoNumber">
    <w:name w:val="Heading 2 No Number"/>
    <w:basedOn w:val="Heading2"/>
    <w:next w:val="BodyText"/>
    <w:qFormat/>
    <w:rsid w:val="00BE45F8"/>
    <w:pPr>
      <w:pageBreakBefore/>
      <w:tabs>
        <w:tab w:val="left" w:pos="1080"/>
      </w:tabs>
      <w:spacing w:before="280" w:after="160" w:line="240" w:lineRule="auto"/>
    </w:pPr>
    <w:rPr>
      <w:rFonts w:ascii="DINOT-Bold" w:eastAsia="Times New Roman" w:hAnsi="DINOT-Bold" w:cs="Courier"/>
      <w:b w:val="0"/>
      <w:bCs w:val="0"/>
      <w:caps/>
      <w:noProof/>
      <w:color w:val="ED0677"/>
      <w:lang w:bidi="ar-SA"/>
    </w:rPr>
  </w:style>
  <w:style w:type="paragraph" w:customStyle="1" w:styleId="a2">
    <w:name w:val="טבלה בהתחלה"/>
    <w:next w:val="Normal"/>
    <w:link w:val="Char"/>
    <w:qFormat/>
    <w:rsid w:val="00BE45F8"/>
    <w:pPr>
      <w:framePr w:hSpace="180" w:wrap="around" w:vAnchor="page" w:hAnchor="margin" w:y="7351"/>
    </w:pPr>
    <w:rPr>
      <w:rFonts w:ascii="Century Gothic" w:eastAsia="Times New Roman" w:hAnsi="Century Gothic" w:cs="Arial"/>
      <w:snapToGrid w:val="0"/>
      <w:sz w:val="24"/>
    </w:rPr>
  </w:style>
  <w:style w:type="character" w:customStyle="1" w:styleId="Char">
    <w:name w:val="טבלה בהתחלה Char"/>
    <w:basedOn w:val="DefaultParagraphFont"/>
    <w:link w:val="a2"/>
    <w:rsid w:val="00BE45F8"/>
    <w:rPr>
      <w:rFonts w:ascii="Century Gothic" w:eastAsia="Times New Roman" w:hAnsi="Century Gothic" w:cs="Arial"/>
      <w:snapToGrid w:val="0"/>
      <w:sz w:val="24"/>
    </w:rPr>
  </w:style>
  <w:style w:type="character" w:customStyle="1" w:styleId="Heading2Char">
    <w:name w:val="Heading 2 Char"/>
    <w:basedOn w:val="DefaultParagraphFont"/>
    <w:link w:val="Heading2"/>
    <w:uiPriority w:val="9"/>
    <w:rsid w:val="00BE45F8"/>
    <w:rPr>
      <w:rFonts w:asciiTheme="majorHAnsi" w:eastAsiaTheme="majorEastAsia" w:hAnsiTheme="majorHAnsi" w:cstheme="majorBidi"/>
      <w:b/>
      <w:bCs/>
      <w:sz w:val="26"/>
      <w:szCs w:val="26"/>
    </w:rPr>
  </w:style>
  <w:style w:type="paragraph" w:styleId="ListParagraph">
    <w:name w:val="List Paragraph"/>
    <w:basedOn w:val="BodyText"/>
    <w:link w:val="ListParagraphChar"/>
    <w:autoRedefine/>
    <w:uiPriority w:val="34"/>
    <w:qFormat/>
    <w:rsid w:val="00BE45F8"/>
    <w:pPr>
      <w:numPr>
        <w:numId w:val="13"/>
      </w:numPr>
      <w:ind w:left="1800" w:hanging="360"/>
      <w:contextualSpacing/>
    </w:pPr>
  </w:style>
  <w:style w:type="paragraph" w:customStyle="1" w:styleId="fdd">
    <w:name w:val="fdd"/>
    <w:next w:val="Normal"/>
    <w:link w:val="fddChar"/>
    <w:rsid w:val="00BE45F8"/>
    <w:pPr>
      <w:framePr w:wrap="around" w:vAnchor="text" w:hAnchor="text" w:y="1"/>
      <w:numPr>
        <w:ilvl w:val="1"/>
        <w:numId w:val="2"/>
      </w:numPr>
      <w:spacing w:before="120" w:after="120"/>
      <w:ind w:left="432"/>
    </w:pPr>
    <w:rPr>
      <w:rFonts w:ascii="Century Gothic" w:eastAsia="Times New Roman" w:hAnsi="Century Gothic" w:cs="Times New Roman"/>
      <w:color w:val="2F5496" w:themeColor="accent1" w:themeShade="BF"/>
      <w:sz w:val="32"/>
      <w:lang w:bidi="ar-SA"/>
    </w:rPr>
  </w:style>
  <w:style w:type="paragraph" w:styleId="TOC1">
    <w:name w:val="toc 1"/>
    <w:basedOn w:val="Normal"/>
    <w:next w:val="Normal"/>
    <w:autoRedefine/>
    <w:uiPriority w:val="39"/>
    <w:unhideWhenUsed/>
    <w:rsid w:val="00BE45F8"/>
    <w:pPr>
      <w:tabs>
        <w:tab w:val="right" w:leader="dot" w:pos="9350"/>
      </w:tabs>
      <w:spacing w:after="100"/>
      <w:ind w:left="0" w:right="144"/>
    </w:pPr>
    <w:rPr>
      <w:rFonts w:asciiTheme="minorHAnsi" w:hAnsiTheme="minorHAnsi"/>
      <w:sz w:val="24"/>
    </w:rPr>
  </w:style>
  <w:style w:type="character" w:customStyle="1" w:styleId="ListParagraphChar">
    <w:name w:val="List Paragraph Char"/>
    <w:basedOn w:val="DefaultParagraphFont"/>
    <w:link w:val="ListParagraph"/>
    <w:uiPriority w:val="34"/>
    <w:rsid w:val="00BE45F8"/>
    <w:rPr>
      <w:rFonts w:ascii="Century Gothic" w:eastAsia="Times New Roman" w:hAnsi="Century Gothic" w:cs="Times New Roman"/>
      <w:sz w:val="20"/>
    </w:rPr>
  </w:style>
  <w:style w:type="character" w:customStyle="1" w:styleId="fddChar">
    <w:name w:val="fdd Char"/>
    <w:basedOn w:val="ListParagraphChar"/>
    <w:link w:val="fdd"/>
    <w:rsid w:val="00BE45F8"/>
    <w:rPr>
      <w:rFonts w:ascii="Century Gothic" w:eastAsia="Times New Roman" w:hAnsi="Century Gothic" w:cs="Times New Roman"/>
      <w:color w:val="2F5496" w:themeColor="accent1" w:themeShade="BF"/>
      <w:sz w:val="32"/>
      <w:lang w:bidi="ar-SA"/>
    </w:rPr>
  </w:style>
  <w:style w:type="paragraph" w:customStyle="1" w:styleId="Style3">
    <w:name w:val="Style3"/>
    <w:basedOn w:val="Normal"/>
    <w:next w:val="Normal"/>
    <w:link w:val="Style3Char"/>
    <w:qFormat/>
    <w:rsid w:val="00BE45F8"/>
    <w:pPr>
      <w:numPr>
        <w:ilvl w:val="1"/>
        <w:numId w:val="3"/>
      </w:numPr>
    </w:pPr>
    <w:rPr>
      <w:color w:val="2F5496" w:themeColor="accent1" w:themeShade="BF"/>
      <w:sz w:val="32"/>
      <w:lang w:val="en-GB"/>
    </w:rPr>
  </w:style>
  <w:style w:type="paragraph" w:customStyle="1" w:styleId="Style4">
    <w:name w:val="Style4"/>
    <w:basedOn w:val="Normal"/>
    <w:next w:val="Normal"/>
    <w:link w:val="Style4Char"/>
    <w:qFormat/>
    <w:rsid w:val="00BE45F8"/>
    <w:pPr>
      <w:numPr>
        <w:numId w:val="3"/>
      </w:numPr>
      <w:ind w:left="1800"/>
    </w:pPr>
    <w:rPr>
      <w:rFonts w:eastAsia="Times New Roman" w:cs="Times New Roman"/>
      <w:color w:val="2F5496" w:themeColor="accent1" w:themeShade="BF"/>
      <w:sz w:val="32"/>
      <w:lang w:val="en-GB"/>
    </w:rPr>
  </w:style>
  <w:style w:type="character" w:customStyle="1" w:styleId="Style3Char">
    <w:name w:val="Style3 Char"/>
    <w:basedOn w:val="DefaultParagraphFont"/>
    <w:link w:val="Style3"/>
    <w:rsid w:val="00BE45F8"/>
    <w:rPr>
      <w:rFonts w:ascii="Century Gothic" w:hAnsi="Century Gothic"/>
      <w:color w:val="2F5496" w:themeColor="accent1" w:themeShade="BF"/>
      <w:sz w:val="32"/>
      <w:lang w:val="en-GB"/>
    </w:rPr>
  </w:style>
  <w:style w:type="paragraph" w:customStyle="1" w:styleId="To">
    <w:name w:val="To"/>
    <w:basedOn w:val="Normal"/>
    <w:next w:val="Normal"/>
    <w:rsid w:val="00BE45F8"/>
    <w:pPr>
      <w:keepNext/>
      <w:keepLines/>
      <w:numPr>
        <w:numId w:val="4"/>
      </w:numPr>
      <w:spacing w:before="160" w:line="240" w:lineRule="auto"/>
      <w:ind w:right="1080"/>
    </w:pPr>
    <w:rPr>
      <w:rFonts w:eastAsia="Times New Roman" w:cs="Times New Roman"/>
      <w:b/>
      <w:color w:val="121E32"/>
      <w:spacing w:val="5"/>
      <w:szCs w:val="18"/>
      <w:lang w:bidi="ar-SA"/>
    </w:rPr>
  </w:style>
  <w:style w:type="character" w:customStyle="1" w:styleId="Style4Char">
    <w:name w:val="Style4 Char"/>
    <w:basedOn w:val="ListParagraphChar"/>
    <w:link w:val="Style4"/>
    <w:rsid w:val="00BE45F8"/>
    <w:rPr>
      <w:rFonts w:ascii="Century Gothic" w:eastAsia="Times New Roman" w:hAnsi="Century Gothic" w:cs="Times New Roman"/>
      <w:color w:val="2F5496" w:themeColor="accent1" w:themeShade="BF"/>
      <w:sz w:val="32"/>
      <w:lang w:val="en-GB"/>
    </w:rPr>
  </w:style>
  <w:style w:type="paragraph" w:customStyle="1" w:styleId="NoteHead">
    <w:name w:val="NoteHead"/>
    <w:basedOn w:val="Normal"/>
    <w:rsid w:val="00BE45F8"/>
    <w:pPr>
      <w:keepLines/>
      <w:spacing w:before="0" w:after="0" w:line="240" w:lineRule="auto"/>
      <w:ind w:left="0"/>
      <w:jc w:val="center"/>
    </w:pPr>
    <w:rPr>
      <w:rFonts w:eastAsia="Times New Roman" w:cs="Times New Roman"/>
      <w:b/>
      <w:color w:val="FFFFFF"/>
      <w:sz w:val="22"/>
      <w:lang w:bidi="ar-SA"/>
    </w:rPr>
  </w:style>
  <w:style w:type="paragraph" w:customStyle="1" w:styleId="Notetext">
    <w:name w:val="Notetext"/>
    <w:basedOn w:val="Normal"/>
    <w:autoRedefine/>
    <w:rsid w:val="00BE45F8"/>
    <w:pPr>
      <w:keepNext/>
      <w:keepLines/>
      <w:spacing w:before="40" w:after="0" w:line="240" w:lineRule="auto"/>
      <w:ind w:left="0"/>
    </w:pPr>
    <w:rPr>
      <w:rFonts w:eastAsia="Batang" w:cs="Times New Roman"/>
      <w:bCs/>
      <w:color w:val="FFFFFF" w:themeColor="background1"/>
      <w:szCs w:val="20"/>
      <w:lang w:eastAsia="ko-KR" w:bidi="ar-SA"/>
    </w:rPr>
  </w:style>
  <w:style w:type="paragraph" w:customStyle="1" w:styleId="NumbersManual">
    <w:name w:val="Numbers Manual"/>
    <w:basedOn w:val="Normal"/>
    <w:rsid w:val="00BE45F8"/>
    <w:pPr>
      <w:keepLines/>
      <w:spacing w:before="0" w:line="240" w:lineRule="auto"/>
      <w:ind w:hanging="360"/>
    </w:pPr>
    <w:rPr>
      <w:rFonts w:eastAsia="Times New Roman" w:cs="Times New Roman"/>
      <w:color w:val="121E32"/>
      <w:szCs w:val="18"/>
      <w:lang w:bidi="ar-SA"/>
    </w:rPr>
  </w:style>
  <w:style w:type="paragraph" w:customStyle="1" w:styleId="a0">
    <w:name w:val="ראשון"/>
    <w:basedOn w:val="Heading3"/>
    <w:next w:val="Normal"/>
    <w:link w:val="Char0"/>
    <w:qFormat/>
    <w:rsid w:val="00BE45F8"/>
    <w:pPr>
      <w:numPr>
        <w:numId w:val="10"/>
      </w:numPr>
      <w:spacing w:after="160"/>
    </w:pPr>
    <w:rPr>
      <w:color w:val="1F3864" w:themeColor="accent1" w:themeShade="80"/>
    </w:rPr>
  </w:style>
  <w:style w:type="paragraph" w:customStyle="1" w:styleId="a1">
    <w:name w:val="משנה"/>
    <w:basedOn w:val="Heading3"/>
    <w:next w:val="Normal"/>
    <w:link w:val="Char1"/>
    <w:qFormat/>
    <w:rsid w:val="00BE45F8"/>
    <w:pPr>
      <w:numPr>
        <w:ilvl w:val="1"/>
        <w:numId w:val="10"/>
      </w:numPr>
      <w:spacing w:after="160"/>
    </w:pPr>
    <w:rPr>
      <w:color w:val="2F5496" w:themeColor="accent1" w:themeShade="BF"/>
    </w:rPr>
  </w:style>
  <w:style w:type="character" w:customStyle="1" w:styleId="Char0">
    <w:name w:val="ראשון Char"/>
    <w:basedOn w:val="Heading3Char"/>
    <w:link w:val="a0"/>
    <w:rsid w:val="00BE45F8"/>
    <w:rPr>
      <w:rFonts w:ascii="DINOT" w:hAnsi="DINOT" w:cs="Times New Roman"/>
      <w:b/>
      <w:bCs/>
      <w:color w:val="1F3864" w:themeColor="accent1" w:themeShade="80"/>
      <w:lang w:bidi="ar-SA"/>
    </w:rPr>
  </w:style>
  <w:style w:type="paragraph" w:customStyle="1" w:styleId="a3">
    <w:name w:val="שלישי"/>
    <w:basedOn w:val="Heading3"/>
    <w:next w:val="Normal"/>
    <w:link w:val="Char2"/>
    <w:qFormat/>
    <w:rsid w:val="00BE45F8"/>
    <w:pPr>
      <w:spacing w:after="160"/>
      <w:ind w:left="720" w:hanging="720"/>
    </w:pPr>
    <w:rPr>
      <w:color w:val="8EAADB" w:themeColor="accent1" w:themeTint="99"/>
    </w:rPr>
  </w:style>
  <w:style w:type="character" w:customStyle="1" w:styleId="Char1">
    <w:name w:val="משנה Char"/>
    <w:basedOn w:val="Heading3Char"/>
    <w:link w:val="a1"/>
    <w:rsid w:val="00BE45F8"/>
    <w:rPr>
      <w:rFonts w:ascii="DINOT" w:hAnsi="DINOT" w:cs="Times New Roman"/>
      <w:b/>
      <w:bCs/>
      <w:color w:val="2F5496" w:themeColor="accent1" w:themeShade="BF"/>
      <w:lang w:bidi="ar-SA"/>
    </w:rPr>
  </w:style>
  <w:style w:type="paragraph" w:styleId="TOC3">
    <w:name w:val="toc 3"/>
    <w:basedOn w:val="Heading3"/>
    <w:next w:val="Normal"/>
    <w:autoRedefine/>
    <w:uiPriority w:val="39"/>
    <w:unhideWhenUsed/>
    <w:rsid w:val="00BE45F8"/>
    <w:pPr>
      <w:spacing w:after="100"/>
      <w:ind w:left="360"/>
      <w:pPrChange w:id="1" w:author="david goldhar" w:date="2018-08-02T21:31:00Z">
        <w:pPr>
          <w:keepNext/>
          <w:keepLines/>
          <w:spacing w:before="240" w:after="100"/>
          <w:ind w:left="360"/>
          <w:outlineLvl w:val="2"/>
        </w:pPr>
      </w:pPrChange>
    </w:pPr>
    <w:rPr>
      <w:color w:val="000000" w:themeColor="text1"/>
      <w:rPrChange w:id="1" w:author="david goldhar" w:date="2018-08-02T21:31:00Z">
        <w:rPr>
          <w:rFonts w:ascii="DINOT" w:eastAsiaTheme="minorHAnsi" w:hAnsi="DINOT"/>
          <w:b/>
          <w:bCs/>
          <w:color w:val="000000" w:themeColor="text1"/>
          <w:sz w:val="22"/>
          <w:szCs w:val="22"/>
          <w:lang w:val="en-US" w:eastAsia="en-US" w:bidi="ar-SA"/>
        </w:rPr>
      </w:rPrChange>
    </w:rPr>
  </w:style>
  <w:style w:type="character" w:customStyle="1" w:styleId="Char2">
    <w:name w:val="שלישי Char"/>
    <w:basedOn w:val="Heading3Char"/>
    <w:link w:val="a3"/>
    <w:rsid w:val="00BE45F8"/>
    <w:rPr>
      <w:rFonts w:ascii="DINOT" w:hAnsi="DINOT" w:cs="Times New Roman"/>
      <w:b/>
      <w:bCs/>
      <w:color w:val="8EAADB" w:themeColor="accent1" w:themeTint="99"/>
      <w:lang w:bidi="ar-SA"/>
    </w:rPr>
  </w:style>
  <w:style w:type="character" w:customStyle="1" w:styleId="Heading4Char">
    <w:name w:val="Heading 4 Char"/>
    <w:basedOn w:val="DefaultParagraphFont"/>
    <w:link w:val="Heading4"/>
    <w:uiPriority w:val="9"/>
    <w:semiHidden/>
    <w:rsid w:val="00BE45F8"/>
    <w:rPr>
      <w:rFonts w:asciiTheme="majorHAnsi" w:eastAsiaTheme="majorEastAsia" w:hAnsiTheme="majorHAnsi" w:cstheme="majorBidi"/>
      <w:i/>
      <w:iCs/>
      <w:color w:val="2F5496" w:themeColor="accent1" w:themeShade="BF"/>
      <w:sz w:val="18"/>
    </w:rPr>
  </w:style>
  <w:style w:type="paragraph" w:customStyle="1" w:styleId="Callouts">
    <w:name w:val="Callouts"/>
    <w:basedOn w:val="Normal"/>
    <w:rsid w:val="00BE45F8"/>
    <w:pPr>
      <w:keepLines/>
      <w:spacing w:before="0" w:after="0" w:line="240" w:lineRule="auto"/>
      <w:ind w:left="0"/>
    </w:pPr>
    <w:rPr>
      <w:rFonts w:eastAsia="Times New Roman" w:cs="Arial"/>
      <w:color w:val="121E32"/>
      <w:sz w:val="14"/>
      <w:szCs w:val="14"/>
      <w:lang w:bidi="ar-SA"/>
    </w:rPr>
  </w:style>
  <w:style w:type="paragraph" w:styleId="NoSpacing">
    <w:name w:val="No Spacing"/>
    <w:link w:val="NoSpacingChar"/>
    <w:uiPriority w:val="1"/>
    <w:qFormat/>
    <w:rsid w:val="00BE45F8"/>
    <w:pPr>
      <w:spacing w:after="0" w:line="240" w:lineRule="auto"/>
      <w:ind w:left="1440"/>
    </w:pPr>
    <w:rPr>
      <w:rFonts w:ascii="Century Gothic" w:hAnsi="Century Gothic"/>
      <w:sz w:val="18"/>
    </w:rPr>
  </w:style>
  <w:style w:type="paragraph" w:customStyle="1" w:styleId="a">
    <w:name w:val="שלבים"/>
    <w:basedOn w:val="Normal"/>
    <w:next w:val="Normal"/>
    <w:link w:val="Char3"/>
    <w:qFormat/>
    <w:rsid w:val="00BE45F8"/>
    <w:pPr>
      <w:numPr>
        <w:numId w:val="11"/>
      </w:numPr>
    </w:pPr>
  </w:style>
  <w:style w:type="paragraph" w:styleId="Caption">
    <w:name w:val="caption"/>
    <w:basedOn w:val="Normal"/>
    <w:next w:val="Normal"/>
    <w:uiPriority w:val="35"/>
    <w:unhideWhenUsed/>
    <w:qFormat/>
    <w:rsid w:val="00BE45F8"/>
    <w:pPr>
      <w:spacing w:before="0" w:after="200" w:line="240" w:lineRule="auto"/>
    </w:pPr>
    <w:rPr>
      <w:b/>
      <w:iCs/>
      <w:color w:val="44546A" w:themeColor="text2"/>
      <w:szCs w:val="18"/>
    </w:rPr>
  </w:style>
  <w:style w:type="character" w:customStyle="1" w:styleId="NoSpacingChar">
    <w:name w:val="No Spacing Char"/>
    <w:basedOn w:val="DefaultParagraphFont"/>
    <w:link w:val="NoSpacing"/>
    <w:uiPriority w:val="1"/>
    <w:rsid w:val="00BE45F8"/>
    <w:rPr>
      <w:rFonts w:ascii="Century Gothic" w:hAnsi="Century Gothic"/>
      <w:sz w:val="18"/>
    </w:rPr>
  </w:style>
  <w:style w:type="character" w:customStyle="1" w:styleId="Char3">
    <w:name w:val="שלבים Char"/>
    <w:basedOn w:val="NoSpacingChar"/>
    <w:link w:val="a"/>
    <w:rsid w:val="00BE45F8"/>
    <w:rPr>
      <w:rFonts w:ascii="Century Gothic" w:hAnsi="Century Gothic"/>
      <w:sz w:val="18"/>
    </w:rPr>
  </w:style>
  <w:style w:type="paragraph" w:styleId="NormalWeb">
    <w:name w:val="Normal (Web)"/>
    <w:basedOn w:val="Normal"/>
    <w:uiPriority w:val="99"/>
    <w:semiHidden/>
    <w:unhideWhenUsed/>
    <w:rsid w:val="00BE45F8"/>
    <w:pPr>
      <w:spacing w:before="100" w:beforeAutospacing="1" w:after="100" w:afterAutospacing="1" w:line="240" w:lineRule="auto"/>
      <w:ind w:left="0"/>
    </w:pPr>
    <w:rPr>
      <w:rFonts w:ascii="Times New Roman" w:eastAsiaTheme="minorEastAsia" w:hAnsi="Times New Roman" w:cs="Times New Roman"/>
      <w:sz w:val="24"/>
      <w:szCs w:val="24"/>
    </w:rPr>
  </w:style>
  <w:style w:type="paragraph" w:customStyle="1" w:styleId="ckecklist">
    <w:name w:val="ckecklist"/>
    <w:basedOn w:val="ListParagraph"/>
    <w:link w:val="ckecklistChar"/>
    <w:qFormat/>
    <w:rsid w:val="00BE45F8"/>
    <w:pPr>
      <w:numPr>
        <w:numId w:val="6"/>
      </w:numPr>
      <w:spacing w:before="0" w:after="160"/>
    </w:pPr>
  </w:style>
  <w:style w:type="character" w:customStyle="1" w:styleId="ckecklistChar">
    <w:name w:val="ckecklist Char"/>
    <w:basedOn w:val="ListParagraphChar"/>
    <w:link w:val="ckecklist"/>
    <w:rsid w:val="00BE45F8"/>
    <w:rPr>
      <w:rFonts w:ascii="Century Gothic" w:eastAsia="Times New Roman" w:hAnsi="Century Gothic" w:cs="Times New Roman"/>
      <w:sz w:val="20"/>
    </w:rPr>
  </w:style>
  <w:style w:type="table" w:styleId="TableGrid">
    <w:name w:val="Table Grid"/>
    <w:basedOn w:val="TableNormal"/>
    <w:uiPriority w:val="39"/>
    <w:rsid w:val="00BE45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E45F8"/>
    <w:rPr>
      <w:rFonts w:eastAsiaTheme="majorEastAsia" w:cstheme="minorHAnsi"/>
      <w:color w:val="2F5496" w:themeColor="accent1" w:themeShade="BF"/>
      <w:sz w:val="28"/>
      <w:szCs w:val="28"/>
      <w:lang w:bidi="ar-SA"/>
    </w:rPr>
  </w:style>
  <w:style w:type="character" w:styleId="CommentReference">
    <w:name w:val="annotation reference"/>
    <w:basedOn w:val="DefaultParagraphFont"/>
    <w:uiPriority w:val="99"/>
    <w:semiHidden/>
    <w:unhideWhenUsed/>
    <w:rsid w:val="00BE45F8"/>
    <w:rPr>
      <w:sz w:val="16"/>
      <w:szCs w:val="16"/>
    </w:rPr>
  </w:style>
  <w:style w:type="paragraph" w:styleId="CommentText">
    <w:name w:val="annotation text"/>
    <w:basedOn w:val="Normal"/>
    <w:link w:val="CommentTextChar"/>
    <w:uiPriority w:val="99"/>
    <w:semiHidden/>
    <w:unhideWhenUsed/>
    <w:rsid w:val="00BE45F8"/>
    <w:pPr>
      <w:spacing w:line="240" w:lineRule="auto"/>
    </w:pPr>
    <w:rPr>
      <w:sz w:val="20"/>
      <w:szCs w:val="20"/>
    </w:rPr>
  </w:style>
  <w:style w:type="character" w:customStyle="1" w:styleId="CommentTextChar">
    <w:name w:val="Comment Text Char"/>
    <w:basedOn w:val="DefaultParagraphFont"/>
    <w:link w:val="CommentText"/>
    <w:uiPriority w:val="99"/>
    <w:semiHidden/>
    <w:rsid w:val="00BE45F8"/>
    <w:rPr>
      <w:rFonts w:ascii="Century Gothic" w:hAnsi="Century Gothic"/>
      <w:sz w:val="20"/>
      <w:szCs w:val="20"/>
    </w:rPr>
  </w:style>
  <w:style w:type="paragraph" w:styleId="CommentSubject">
    <w:name w:val="annotation subject"/>
    <w:basedOn w:val="CommentText"/>
    <w:next w:val="CommentText"/>
    <w:link w:val="CommentSubjectChar"/>
    <w:uiPriority w:val="99"/>
    <w:semiHidden/>
    <w:unhideWhenUsed/>
    <w:rsid w:val="00BE45F8"/>
    <w:rPr>
      <w:b/>
      <w:bCs/>
    </w:rPr>
  </w:style>
  <w:style w:type="character" w:customStyle="1" w:styleId="CommentSubjectChar">
    <w:name w:val="Comment Subject Char"/>
    <w:basedOn w:val="CommentTextChar"/>
    <w:link w:val="CommentSubject"/>
    <w:uiPriority w:val="99"/>
    <w:semiHidden/>
    <w:rsid w:val="00BE45F8"/>
    <w:rPr>
      <w:rFonts w:ascii="Century Gothic" w:hAnsi="Century Gothic"/>
      <w:b/>
      <w:bCs/>
      <w:sz w:val="20"/>
      <w:szCs w:val="20"/>
    </w:rPr>
  </w:style>
  <w:style w:type="paragraph" w:styleId="BalloonText">
    <w:name w:val="Balloon Text"/>
    <w:basedOn w:val="Normal"/>
    <w:link w:val="BalloonTextChar"/>
    <w:uiPriority w:val="99"/>
    <w:semiHidden/>
    <w:unhideWhenUsed/>
    <w:rsid w:val="00BE45F8"/>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E45F8"/>
    <w:rPr>
      <w:rFonts w:ascii="Segoe UI" w:hAnsi="Segoe UI" w:cs="Segoe UI"/>
      <w:sz w:val="18"/>
      <w:szCs w:val="18"/>
    </w:rPr>
  </w:style>
  <w:style w:type="paragraph" w:styleId="IntenseQuote">
    <w:name w:val="Intense Quote"/>
    <w:basedOn w:val="BodyText"/>
    <w:next w:val="BodyText"/>
    <w:link w:val="IntenseQuoteChar"/>
    <w:uiPriority w:val="30"/>
    <w:qFormat/>
    <w:rsid w:val="00BE45F8"/>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E45F8"/>
    <w:rPr>
      <w:rFonts w:ascii="Century Gothic" w:eastAsia="Times New Roman" w:hAnsi="Century Gothic" w:cs="Times New Roman"/>
      <w:i/>
      <w:iCs/>
      <w:color w:val="4472C4" w:themeColor="accent1"/>
      <w:sz w:val="20"/>
    </w:rPr>
  </w:style>
  <w:style w:type="paragraph" w:styleId="BodyText">
    <w:name w:val="Body Text"/>
    <w:basedOn w:val="Normal"/>
    <w:link w:val="BodyTextChar"/>
    <w:qFormat/>
    <w:rsid w:val="00BE45F8"/>
    <w:pPr>
      <w:spacing w:line="320" w:lineRule="exact"/>
      <w:ind w:left="0"/>
    </w:pPr>
    <w:rPr>
      <w:rFonts w:eastAsia="Times New Roman" w:cs="Times New Roman"/>
      <w:sz w:val="20"/>
    </w:rPr>
  </w:style>
  <w:style w:type="character" w:customStyle="1" w:styleId="BodyTextChar">
    <w:name w:val="Body Text Char"/>
    <w:basedOn w:val="DefaultParagraphFont"/>
    <w:link w:val="BodyText"/>
    <w:rsid w:val="00BE45F8"/>
    <w:rPr>
      <w:rFonts w:ascii="Century Gothic" w:eastAsia="Times New Roman" w:hAnsi="Century Gothic" w:cs="Times New Roman"/>
      <w:sz w:val="20"/>
    </w:rPr>
  </w:style>
  <w:style w:type="paragraph" w:customStyle="1" w:styleId="Copyright">
    <w:name w:val="Copyright"/>
    <w:basedOn w:val="BodyText"/>
    <w:rsid w:val="00BE45F8"/>
  </w:style>
  <w:style w:type="table" w:styleId="PlainTable1">
    <w:name w:val="Plain Table 1"/>
    <w:basedOn w:val="TableNormal"/>
    <w:uiPriority w:val="41"/>
    <w:rsid w:val="00BE45F8"/>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BE45F8"/>
    <w:rPr>
      <w:color w:val="808080"/>
      <w:shd w:val="clear" w:color="auto" w:fill="E6E6E6"/>
    </w:rPr>
  </w:style>
  <w:style w:type="paragraph" w:customStyle="1" w:styleId="Default">
    <w:name w:val="Default"/>
    <w:rsid w:val="00BE45F8"/>
    <w:pPr>
      <w:autoSpaceDE w:val="0"/>
      <w:autoSpaceDN w:val="0"/>
      <w:adjustRightInd w:val="0"/>
      <w:spacing w:after="0" w:line="240" w:lineRule="auto"/>
    </w:pPr>
    <w:rPr>
      <w:rFonts w:ascii="Helvetica Neue LT Std" w:hAnsi="Helvetica Neue LT Std" w:cs="Helvetica Neue LT Std"/>
      <w:color w:val="000000"/>
      <w:sz w:val="24"/>
      <w:szCs w:val="24"/>
    </w:rPr>
  </w:style>
  <w:style w:type="character" w:customStyle="1" w:styleId="A14">
    <w:name w:val="A14"/>
    <w:uiPriority w:val="99"/>
    <w:rsid w:val="00BE45F8"/>
    <w:rPr>
      <w:rFonts w:cs="Helvetica Neue LT Std"/>
      <w:color w:val="000000"/>
      <w:sz w:val="18"/>
      <w:szCs w:val="18"/>
    </w:rPr>
  </w:style>
  <w:style w:type="paragraph" w:styleId="TOCHeading">
    <w:name w:val="TOC Heading"/>
    <w:basedOn w:val="Heading2NoNumber"/>
    <w:next w:val="BodyText"/>
    <w:autoRedefine/>
    <w:uiPriority w:val="39"/>
    <w:unhideWhenUsed/>
    <w:qFormat/>
    <w:rsid w:val="00BE45F8"/>
    <w:pPr>
      <w:outlineLvl w:val="9"/>
    </w:pPr>
    <w:rPr>
      <w:color w:val="auto"/>
    </w:rPr>
  </w:style>
  <w:style w:type="character" w:styleId="UnresolvedMention">
    <w:name w:val="Unresolved Mention"/>
    <w:basedOn w:val="DefaultParagraphFont"/>
    <w:uiPriority w:val="99"/>
    <w:semiHidden/>
    <w:unhideWhenUsed/>
    <w:rsid w:val="00BE45F8"/>
    <w:rPr>
      <w:color w:val="808080"/>
      <w:shd w:val="clear" w:color="auto" w:fill="E6E6E6"/>
    </w:rPr>
  </w:style>
  <w:style w:type="paragraph" w:customStyle="1" w:styleId="BasicParagraph">
    <w:name w:val="[Basic Paragraph]"/>
    <w:basedOn w:val="Normal"/>
    <w:link w:val="BasicParagraphChar"/>
    <w:uiPriority w:val="99"/>
    <w:rsid w:val="00BE45F8"/>
    <w:pPr>
      <w:autoSpaceDE w:val="0"/>
      <w:autoSpaceDN w:val="0"/>
      <w:bidi/>
      <w:adjustRightInd w:val="0"/>
      <w:spacing w:before="0" w:after="0" w:line="288" w:lineRule="auto"/>
      <w:ind w:left="0"/>
      <w:textAlignment w:val="center"/>
    </w:pPr>
    <w:rPr>
      <w:rFonts w:ascii="Adobe Hebrew" w:hAnsi="Adobe Hebrew" w:cs="Adobe Hebrew"/>
      <w:color w:val="000000"/>
      <w:sz w:val="24"/>
      <w:szCs w:val="24"/>
    </w:rPr>
  </w:style>
  <w:style w:type="paragraph" w:customStyle="1" w:styleId="headlinecover1">
    <w:name w:val="headline cover1"/>
    <w:basedOn w:val="BasicParagraph"/>
    <w:link w:val="headlinecover1Char"/>
    <w:qFormat/>
    <w:rsid w:val="00BE45F8"/>
    <w:pPr>
      <w:bidi w:val="0"/>
    </w:pPr>
    <w:rPr>
      <w:rFonts w:ascii="DINOT" w:hAnsi="DINOT" w:cs="DINOT"/>
      <w:caps/>
      <w:color w:val="A4A4A7"/>
      <w:spacing w:val="-8"/>
      <w:sz w:val="84"/>
      <w:szCs w:val="84"/>
    </w:rPr>
  </w:style>
  <w:style w:type="paragraph" w:customStyle="1" w:styleId="headlinecover2">
    <w:name w:val="headline cover2"/>
    <w:basedOn w:val="BasicParagraph"/>
    <w:link w:val="headlinecover2Char"/>
    <w:qFormat/>
    <w:rsid w:val="00BE45F8"/>
    <w:pPr>
      <w:bidi w:val="0"/>
      <w:spacing w:line="168" w:lineRule="auto"/>
    </w:pPr>
    <w:rPr>
      <w:rFonts w:ascii="DINOT" w:hAnsi="DINOT" w:cs="DINOT"/>
      <w:spacing w:val="-30"/>
      <w:sz w:val="100"/>
      <w:szCs w:val="100"/>
    </w:rPr>
  </w:style>
  <w:style w:type="character" w:customStyle="1" w:styleId="BasicParagraphChar">
    <w:name w:val="[Basic Paragraph] Char"/>
    <w:basedOn w:val="DefaultParagraphFont"/>
    <w:link w:val="BasicParagraph"/>
    <w:uiPriority w:val="99"/>
    <w:rsid w:val="00BE45F8"/>
    <w:rPr>
      <w:rFonts w:ascii="Adobe Hebrew" w:hAnsi="Adobe Hebrew" w:cs="Adobe Hebrew"/>
      <w:color w:val="000000"/>
      <w:sz w:val="24"/>
      <w:szCs w:val="24"/>
    </w:rPr>
  </w:style>
  <w:style w:type="character" w:customStyle="1" w:styleId="headlinecover1Char">
    <w:name w:val="headline cover1 Char"/>
    <w:basedOn w:val="BasicParagraphChar"/>
    <w:link w:val="headlinecover1"/>
    <w:rsid w:val="00BE45F8"/>
    <w:rPr>
      <w:rFonts w:ascii="DINOT" w:hAnsi="DINOT" w:cs="DINOT"/>
      <w:caps/>
      <w:color w:val="A4A4A7"/>
      <w:spacing w:val="-8"/>
      <w:sz w:val="84"/>
      <w:szCs w:val="84"/>
    </w:rPr>
  </w:style>
  <w:style w:type="paragraph" w:customStyle="1" w:styleId="headlinecover3">
    <w:name w:val="headline cover3"/>
    <w:basedOn w:val="BasicParagraph"/>
    <w:link w:val="headlinecover3Char"/>
    <w:qFormat/>
    <w:rsid w:val="00BE45F8"/>
    <w:pPr>
      <w:suppressAutoHyphens/>
      <w:bidi w:val="0"/>
      <w:spacing w:line="240" w:lineRule="auto"/>
    </w:pPr>
    <w:rPr>
      <w:rFonts w:ascii="DINOT" w:hAnsi="DINOT" w:cs="DINOT"/>
      <w:color w:val="DC4B9B"/>
      <w:spacing w:val="-8"/>
      <w:sz w:val="38"/>
      <w:szCs w:val="38"/>
    </w:rPr>
  </w:style>
  <w:style w:type="character" w:customStyle="1" w:styleId="headlinecover2Char">
    <w:name w:val="headline cover2 Char"/>
    <w:basedOn w:val="BasicParagraphChar"/>
    <w:link w:val="headlinecover2"/>
    <w:rsid w:val="00BE45F8"/>
    <w:rPr>
      <w:rFonts w:ascii="DINOT" w:hAnsi="DINOT" w:cs="DINOT"/>
      <w:color w:val="000000"/>
      <w:spacing w:val="-30"/>
      <w:sz w:val="100"/>
      <w:szCs w:val="100"/>
    </w:rPr>
  </w:style>
  <w:style w:type="paragraph" w:customStyle="1" w:styleId="smallletterstyle">
    <w:name w:val="small letter style"/>
    <w:basedOn w:val="Normal"/>
    <w:link w:val="smallletterstyleChar"/>
    <w:qFormat/>
    <w:rsid w:val="00BE45F8"/>
    <w:pPr>
      <w:tabs>
        <w:tab w:val="left" w:pos="3828"/>
      </w:tabs>
      <w:ind w:left="0"/>
    </w:pPr>
    <w:rPr>
      <w:rFonts w:ascii="DINOT" w:hAnsi="DINOT" w:cstheme="minorHAnsi"/>
      <w:sz w:val="14"/>
      <w:szCs w:val="14"/>
    </w:rPr>
  </w:style>
  <w:style w:type="character" w:customStyle="1" w:styleId="headlinecover3Char">
    <w:name w:val="headline cover3 Char"/>
    <w:basedOn w:val="BasicParagraphChar"/>
    <w:link w:val="headlinecover3"/>
    <w:rsid w:val="00BE45F8"/>
    <w:rPr>
      <w:rFonts w:ascii="DINOT" w:hAnsi="DINOT" w:cs="DINOT"/>
      <w:color w:val="DC4B9B"/>
      <w:spacing w:val="-8"/>
      <w:sz w:val="38"/>
      <w:szCs w:val="38"/>
    </w:rPr>
  </w:style>
  <w:style w:type="character" w:customStyle="1" w:styleId="smallletterstyleChar">
    <w:name w:val="small letter style Char"/>
    <w:basedOn w:val="DefaultParagraphFont"/>
    <w:link w:val="smallletterstyle"/>
    <w:rsid w:val="00BE45F8"/>
    <w:rPr>
      <w:rFonts w:ascii="DINOT" w:hAnsi="DINOT" w:cstheme="minorHAnsi"/>
      <w:sz w:val="14"/>
      <w:szCs w:val="14"/>
    </w:rPr>
  </w:style>
  <w:style w:type="paragraph" w:customStyle="1" w:styleId="figure">
    <w:name w:val="figure"/>
    <w:basedOn w:val="BodyText"/>
    <w:next w:val="BodyText"/>
    <w:rsid w:val="00BE45F8"/>
    <w:pPr>
      <w:spacing w:before="60" w:after="60" w:line="360" w:lineRule="auto"/>
      <w:jc w:val="both"/>
    </w:pPr>
    <w:rPr>
      <w:b/>
      <w:bCs/>
      <w:noProof/>
      <w:sz w:val="30"/>
      <w:szCs w:val="30"/>
    </w:rPr>
  </w:style>
  <w:style w:type="paragraph" w:customStyle="1" w:styleId="ProcedureMajorStep">
    <w:name w:val="Procedure Major Step"/>
    <w:basedOn w:val="BodyText"/>
    <w:next w:val="BodyText"/>
    <w:autoRedefine/>
    <w:rsid w:val="00BE45F8"/>
    <w:pPr>
      <w:keepNext/>
    </w:pPr>
    <w:rPr>
      <w:b/>
      <w:bCs/>
      <w:lang w:bidi="ar-SA"/>
    </w:rPr>
  </w:style>
  <w:style w:type="paragraph" w:customStyle="1" w:styleId="ProcStep">
    <w:name w:val="Proc Step"/>
    <w:basedOn w:val="BodyText"/>
    <w:autoRedefine/>
    <w:rsid w:val="00BE45F8"/>
    <w:pPr>
      <w:numPr>
        <w:numId w:val="24"/>
      </w:numPr>
      <w:pPrChange w:id="2" w:author="david goldhar" w:date="2018-08-05T15:14:00Z">
        <w:pPr>
          <w:numPr>
            <w:numId w:val="24"/>
          </w:numPr>
          <w:spacing w:before="120" w:after="120" w:line="320" w:lineRule="exact"/>
          <w:ind w:left="720" w:hanging="360"/>
        </w:pPr>
      </w:pPrChange>
    </w:pPr>
    <w:rPr>
      <w:lang w:bidi="ar-SA"/>
      <w:rPrChange w:id="2" w:author="david goldhar" w:date="2018-08-05T15:14:00Z">
        <w:rPr>
          <w:rFonts w:ascii="Century Gothic" w:hAnsi="Century Gothic"/>
          <w:szCs w:val="22"/>
          <w:lang w:val="en-US" w:eastAsia="en-US" w:bidi="ar-SA"/>
        </w:rPr>
      </w:rPrChange>
    </w:rPr>
  </w:style>
  <w:style w:type="paragraph" w:customStyle="1" w:styleId="QuickTip">
    <w:name w:val="Quick Tip"/>
    <w:basedOn w:val="IntenseQuote"/>
    <w:autoRedefine/>
    <w:rsid w:val="00BE45F8"/>
    <w:pPr>
      <w:ind w:left="90" w:right="225"/>
    </w:pPr>
    <w:rPr>
      <w:bCs/>
      <w:lang w:bidi="ar-SA"/>
    </w:rPr>
  </w:style>
  <w:style w:type="paragraph" w:customStyle="1" w:styleId="TOCH">
    <w:name w:val="TOC H"/>
    <w:basedOn w:val="Heading2NoNumber"/>
    <w:next w:val="TOC2"/>
    <w:autoRedefine/>
    <w:rsid w:val="00BE45F8"/>
  </w:style>
  <w:style w:type="paragraph" w:customStyle="1" w:styleId="ProcedureStep">
    <w:name w:val="Procedure Step"/>
    <w:basedOn w:val="BodyText"/>
    <w:next w:val="BodyText"/>
    <w:autoRedefine/>
    <w:rsid w:val="00BE45F8"/>
    <w:pPr>
      <w:keepNext/>
    </w:pPr>
    <w:rPr>
      <w:b/>
      <w:bCs/>
      <w:lang w:bidi="ar-SA"/>
    </w:rPr>
  </w:style>
  <w:style w:type="paragraph" w:customStyle="1" w:styleId="UL">
    <w:name w:val="UL"/>
    <w:basedOn w:val="BodyText"/>
    <w:autoRedefine/>
    <w:rsid w:val="00BE45F8"/>
    <w:pPr>
      <w:numPr>
        <w:numId w:val="32"/>
      </w:numPr>
      <w:pPrChange w:id="3" w:author="david goldhar" w:date="2018-08-02T09:24:00Z">
        <w:pPr>
          <w:numPr>
            <w:numId w:val="32"/>
          </w:numPr>
          <w:spacing w:before="120" w:after="120" w:line="320" w:lineRule="exact"/>
          <w:ind w:left="1080" w:hanging="360"/>
        </w:pPr>
      </w:pPrChange>
    </w:pPr>
    <w:rPr>
      <w:rPrChange w:id="3" w:author="david goldhar" w:date="2018-08-02T09:24:00Z">
        <w:rPr>
          <w:rFonts w:ascii="Century Gothic" w:hAnsi="Century Gothic"/>
          <w:szCs w:val="22"/>
          <w:lang w:val="en-US" w:eastAsia="en-US" w:bidi="ar-SA"/>
        </w:rPr>
      </w:rPrChange>
    </w:rPr>
  </w:style>
  <w:style w:type="paragraph" w:customStyle="1" w:styleId="H2No-break">
    <w:name w:val="H2 No-break"/>
    <w:basedOn w:val="Heading2NoNumber"/>
    <w:next w:val="BodyText"/>
    <w:autoRedefine/>
    <w:rsid w:val="00BE45F8"/>
    <w:pPr>
      <w:pageBreakBefore w:val="0"/>
      <w:pPrChange w:id="4" w:author="david goldhar" w:date="2018-08-05T10:19:00Z">
        <w:pPr>
          <w:keepNext/>
          <w:keepLines/>
          <w:pageBreakBefore/>
          <w:tabs>
            <w:tab w:val="left" w:pos="1080"/>
          </w:tabs>
          <w:spacing w:before="280" w:after="160"/>
          <w:outlineLvl w:val="1"/>
        </w:pPr>
      </w:pPrChange>
    </w:pPr>
    <w:rPr>
      <w:rPrChange w:id="4" w:author="david goldhar" w:date="2018-08-05T10:19:00Z">
        <w:rPr>
          <w:rFonts w:ascii="DINOT-Bold" w:hAnsi="DINOT-Bold" w:cs="Courier"/>
          <w:caps/>
          <w:noProof/>
          <w:color w:val="ED0677"/>
          <w:sz w:val="26"/>
          <w:szCs w:val="26"/>
          <w:lang w:val="en-US" w:eastAsia="en-US" w:bidi="ar-SA"/>
        </w:rPr>
      </w:rPrChange>
    </w:rPr>
  </w:style>
  <w:style w:type="paragraph" w:customStyle="1" w:styleId="figure-centered">
    <w:name w:val="figure-centered"/>
    <w:basedOn w:val="figure"/>
    <w:autoRedefine/>
    <w:rsid w:val="00BE45F8"/>
    <w:pPr>
      <w:jc w:val="center"/>
      <w:pPrChange w:id="5" w:author="david goldhar" w:date="2018-08-05T15:12:00Z">
        <w:pPr>
          <w:spacing w:before="60" w:after="60" w:line="360" w:lineRule="auto"/>
          <w:jc w:val="both"/>
        </w:pPr>
      </w:pPrChange>
    </w:pPr>
    <w:rPr>
      <w:rPrChange w:id="5" w:author="david goldhar" w:date="2018-08-05T15:12:00Z">
        <w:rPr>
          <w:rFonts w:ascii="Century Gothic" w:hAnsi="Century Gothic"/>
          <w:b/>
          <w:bCs/>
          <w:noProof/>
          <w:sz w:val="30"/>
          <w:szCs w:val="30"/>
          <w:lang w:val="en-US" w:eastAsia="en-US" w:bidi="he-IL"/>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446729">
      <w:bodyDiv w:val="1"/>
      <w:marLeft w:val="0"/>
      <w:marRight w:val="0"/>
      <w:marTop w:val="0"/>
      <w:marBottom w:val="0"/>
      <w:divBdr>
        <w:top w:val="none" w:sz="0" w:space="0" w:color="auto"/>
        <w:left w:val="none" w:sz="0" w:space="0" w:color="auto"/>
        <w:bottom w:val="none" w:sz="0" w:space="0" w:color="auto"/>
        <w:right w:val="none" w:sz="0" w:space="0" w:color="auto"/>
      </w:divBdr>
      <w:divsChild>
        <w:div w:id="1550608548">
          <w:marLeft w:val="0"/>
          <w:marRight w:val="0"/>
          <w:marTop w:val="0"/>
          <w:marBottom w:val="0"/>
          <w:divBdr>
            <w:top w:val="none" w:sz="0" w:space="0" w:color="auto"/>
            <w:left w:val="none" w:sz="0" w:space="0" w:color="auto"/>
            <w:bottom w:val="none" w:sz="0" w:space="0" w:color="auto"/>
            <w:right w:val="none" w:sz="0" w:space="0" w:color="auto"/>
          </w:divBdr>
        </w:div>
      </w:divsChild>
    </w:div>
    <w:div w:id="1044331831">
      <w:bodyDiv w:val="1"/>
      <w:marLeft w:val="0"/>
      <w:marRight w:val="0"/>
      <w:marTop w:val="0"/>
      <w:marBottom w:val="0"/>
      <w:divBdr>
        <w:top w:val="none" w:sz="0" w:space="0" w:color="auto"/>
        <w:left w:val="none" w:sz="0" w:space="0" w:color="auto"/>
        <w:bottom w:val="none" w:sz="0" w:space="0" w:color="auto"/>
        <w:right w:val="none" w:sz="0" w:space="0" w:color="auto"/>
      </w:divBdr>
      <w:divsChild>
        <w:div w:id="293490052">
          <w:marLeft w:val="0"/>
          <w:marRight w:val="0"/>
          <w:marTop w:val="105"/>
          <w:marBottom w:val="30"/>
          <w:divBdr>
            <w:top w:val="none" w:sz="0" w:space="0" w:color="auto"/>
            <w:left w:val="none" w:sz="0" w:space="0" w:color="auto"/>
            <w:bottom w:val="none" w:sz="0" w:space="0" w:color="auto"/>
            <w:right w:val="none" w:sz="0" w:space="0" w:color="auto"/>
          </w:divBdr>
          <w:divsChild>
            <w:div w:id="70665858">
              <w:marLeft w:val="0"/>
              <w:marRight w:val="0"/>
              <w:marTop w:val="0"/>
              <w:marBottom w:val="0"/>
              <w:divBdr>
                <w:top w:val="none" w:sz="0" w:space="0" w:color="auto"/>
                <w:left w:val="none" w:sz="0" w:space="0" w:color="auto"/>
                <w:bottom w:val="none" w:sz="0" w:space="0" w:color="auto"/>
                <w:right w:val="none" w:sz="0" w:space="0" w:color="auto"/>
              </w:divBdr>
              <w:divsChild>
                <w:div w:id="17807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5772">
          <w:marLeft w:val="0"/>
          <w:marRight w:val="0"/>
          <w:marTop w:val="0"/>
          <w:marBottom w:val="0"/>
          <w:divBdr>
            <w:top w:val="none" w:sz="0" w:space="0" w:color="auto"/>
            <w:left w:val="none" w:sz="0" w:space="0" w:color="auto"/>
            <w:bottom w:val="none" w:sz="0" w:space="0" w:color="auto"/>
            <w:right w:val="none" w:sz="0" w:space="0" w:color="auto"/>
          </w:divBdr>
          <w:divsChild>
            <w:div w:id="1901207159">
              <w:marLeft w:val="0"/>
              <w:marRight w:val="0"/>
              <w:marTop w:val="0"/>
              <w:marBottom w:val="0"/>
              <w:divBdr>
                <w:top w:val="none" w:sz="0" w:space="0" w:color="auto"/>
                <w:left w:val="none" w:sz="0" w:space="0" w:color="auto"/>
                <w:bottom w:val="none" w:sz="0" w:space="0" w:color="auto"/>
                <w:right w:val="none" w:sz="0" w:space="0" w:color="auto"/>
              </w:divBdr>
              <w:divsChild>
                <w:div w:id="1168639269">
                  <w:marLeft w:val="60"/>
                  <w:marRight w:val="0"/>
                  <w:marTop w:val="0"/>
                  <w:marBottom w:val="0"/>
                  <w:divBdr>
                    <w:top w:val="none" w:sz="0" w:space="0" w:color="auto"/>
                    <w:left w:val="none" w:sz="0" w:space="0" w:color="auto"/>
                    <w:bottom w:val="none" w:sz="0" w:space="0" w:color="auto"/>
                    <w:right w:val="none" w:sz="0" w:space="0" w:color="auto"/>
                  </w:divBdr>
                  <w:divsChild>
                    <w:div w:id="1321886659">
                      <w:marLeft w:val="0"/>
                      <w:marRight w:val="0"/>
                      <w:marTop w:val="0"/>
                      <w:marBottom w:val="120"/>
                      <w:divBdr>
                        <w:top w:val="single" w:sz="6" w:space="0" w:color="C0C0C0"/>
                        <w:left w:val="single" w:sz="6" w:space="0" w:color="D9D9D9"/>
                        <w:bottom w:val="single" w:sz="6" w:space="0" w:color="D9D9D9"/>
                        <w:right w:val="single" w:sz="6" w:space="0" w:color="D9D9D9"/>
                      </w:divBdr>
                      <w:divsChild>
                        <w:div w:id="1601375042">
                          <w:marLeft w:val="0"/>
                          <w:marRight w:val="0"/>
                          <w:marTop w:val="0"/>
                          <w:marBottom w:val="0"/>
                          <w:divBdr>
                            <w:top w:val="none" w:sz="0" w:space="0" w:color="auto"/>
                            <w:left w:val="none" w:sz="0" w:space="0" w:color="auto"/>
                            <w:bottom w:val="none" w:sz="0" w:space="0" w:color="auto"/>
                            <w:right w:val="none" w:sz="0" w:space="0" w:color="auto"/>
                          </w:divBdr>
                        </w:div>
                        <w:div w:id="20732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41238">
              <w:marLeft w:val="0"/>
              <w:marRight w:val="0"/>
              <w:marTop w:val="0"/>
              <w:marBottom w:val="0"/>
              <w:divBdr>
                <w:top w:val="none" w:sz="0" w:space="0" w:color="auto"/>
                <w:left w:val="none" w:sz="0" w:space="0" w:color="auto"/>
                <w:bottom w:val="none" w:sz="0" w:space="0" w:color="auto"/>
                <w:right w:val="none" w:sz="0" w:space="0" w:color="auto"/>
              </w:divBdr>
              <w:divsChild>
                <w:div w:id="1571036753">
                  <w:marLeft w:val="0"/>
                  <w:marRight w:val="60"/>
                  <w:marTop w:val="0"/>
                  <w:marBottom w:val="0"/>
                  <w:divBdr>
                    <w:top w:val="none" w:sz="0" w:space="0" w:color="auto"/>
                    <w:left w:val="none" w:sz="0" w:space="0" w:color="auto"/>
                    <w:bottom w:val="none" w:sz="0" w:space="0" w:color="auto"/>
                    <w:right w:val="none" w:sz="0" w:space="0" w:color="auto"/>
                  </w:divBdr>
                  <w:divsChild>
                    <w:div w:id="1530751666">
                      <w:marLeft w:val="0"/>
                      <w:marRight w:val="0"/>
                      <w:marTop w:val="0"/>
                      <w:marBottom w:val="0"/>
                      <w:divBdr>
                        <w:top w:val="none" w:sz="0" w:space="0" w:color="auto"/>
                        <w:left w:val="none" w:sz="0" w:space="0" w:color="auto"/>
                        <w:bottom w:val="none" w:sz="0" w:space="0" w:color="auto"/>
                        <w:right w:val="none" w:sz="0" w:space="0" w:color="auto"/>
                      </w:divBdr>
                      <w:divsChild>
                        <w:div w:id="614144518">
                          <w:marLeft w:val="0"/>
                          <w:marRight w:val="0"/>
                          <w:marTop w:val="0"/>
                          <w:marBottom w:val="120"/>
                          <w:divBdr>
                            <w:top w:val="single" w:sz="6" w:space="0" w:color="F5F5F5"/>
                            <w:left w:val="single" w:sz="6" w:space="0" w:color="F5F5F5"/>
                            <w:bottom w:val="single" w:sz="6" w:space="0" w:color="F5F5F5"/>
                            <w:right w:val="single" w:sz="6" w:space="0" w:color="F5F5F5"/>
                          </w:divBdr>
                          <w:divsChild>
                            <w:div w:id="393312887">
                              <w:marLeft w:val="0"/>
                              <w:marRight w:val="0"/>
                              <w:marTop w:val="0"/>
                              <w:marBottom w:val="0"/>
                              <w:divBdr>
                                <w:top w:val="none" w:sz="0" w:space="0" w:color="auto"/>
                                <w:left w:val="none" w:sz="0" w:space="0" w:color="auto"/>
                                <w:bottom w:val="none" w:sz="0" w:space="0" w:color="auto"/>
                                <w:right w:val="none" w:sz="0" w:space="0" w:color="auto"/>
                              </w:divBdr>
                              <w:divsChild>
                                <w:div w:id="1320578597">
                                  <w:marLeft w:val="0"/>
                                  <w:marRight w:val="0"/>
                                  <w:marTop w:val="0"/>
                                  <w:marBottom w:val="0"/>
                                  <w:divBdr>
                                    <w:top w:val="none" w:sz="0" w:space="0" w:color="auto"/>
                                    <w:left w:val="none" w:sz="0" w:space="0" w:color="auto"/>
                                    <w:bottom w:val="none" w:sz="0" w:space="0" w:color="auto"/>
                                    <w:right w:val="none" w:sz="0" w:space="0" w:color="auto"/>
                                  </w:divBdr>
                                </w:div>
                              </w:divsChild>
                            </w:div>
                            <w:div w:id="1770420500">
                              <w:marLeft w:val="0"/>
                              <w:marRight w:val="0"/>
                              <w:marTop w:val="0"/>
                              <w:marBottom w:val="0"/>
                              <w:divBdr>
                                <w:top w:val="none" w:sz="0" w:space="0" w:color="auto"/>
                                <w:left w:val="none" w:sz="0" w:space="0" w:color="auto"/>
                                <w:bottom w:val="none" w:sz="0" w:space="0" w:color="auto"/>
                                <w:right w:val="none" w:sz="0" w:space="0" w:color="auto"/>
                              </w:divBdr>
                              <w:divsChild>
                                <w:div w:id="1161041564">
                                  <w:marLeft w:val="0"/>
                                  <w:marRight w:val="0"/>
                                  <w:marTop w:val="0"/>
                                  <w:marBottom w:val="0"/>
                                  <w:divBdr>
                                    <w:top w:val="none" w:sz="0" w:space="0" w:color="auto"/>
                                    <w:left w:val="none" w:sz="0" w:space="0" w:color="auto"/>
                                    <w:bottom w:val="none" w:sz="0" w:space="0" w:color="auto"/>
                                    <w:right w:val="none" w:sz="0" w:space="0" w:color="auto"/>
                                  </w:divBdr>
                                  <w:divsChild>
                                    <w:div w:id="1667904511">
                                      <w:marLeft w:val="0"/>
                                      <w:marRight w:val="0"/>
                                      <w:marTop w:val="0"/>
                                      <w:marBottom w:val="0"/>
                                      <w:divBdr>
                                        <w:top w:val="single" w:sz="6" w:space="0" w:color="auto"/>
                                        <w:left w:val="single" w:sz="6" w:space="4" w:color="auto"/>
                                        <w:bottom w:val="single" w:sz="6" w:space="0" w:color="auto"/>
                                        <w:right w:val="single" w:sz="6" w:space="2" w:color="auto"/>
                                      </w:divBdr>
                                    </w:div>
                                  </w:divsChild>
                                </w:div>
                              </w:divsChild>
                            </w:div>
                          </w:divsChild>
                        </w:div>
                      </w:divsChild>
                    </w:div>
                  </w:divsChild>
                </w:div>
              </w:divsChild>
            </w:div>
          </w:divsChild>
        </w:div>
      </w:divsChild>
    </w:div>
    <w:div w:id="1084910848">
      <w:bodyDiv w:val="1"/>
      <w:marLeft w:val="0"/>
      <w:marRight w:val="0"/>
      <w:marTop w:val="0"/>
      <w:marBottom w:val="0"/>
      <w:divBdr>
        <w:top w:val="none" w:sz="0" w:space="0" w:color="auto"/>
        <w:left w:val="none" w:sz="0" w:space="0" w:color="auto"/>
        <w:bottom w:val="none" w:sz="0" w:space="0" w:color="auto"/>
        <w:right w:val="none" w:sz="0" w:space="0" w:color="auto"/>
      </w:divBdr>
    </w:div>
    <w:div w:id="1116682523">
      <w:bodyDiv w:val="1"/>
      <w:marLeft w:val="0"/>
      <w:marRight w:val="0"/>
      <w:marTop w:val="0"/>
      <w:marBottom w:val="0"/>
      <w:divBdr>
        <w:top w:val="none" w:sz="0" w:space="0" w:color="auto"/>
        <w:left w:val="none" w:sz="0" w:space="0" w:color="auto"/>
        <w:bottom w:val="none" w:sz="0" w:space="0" w:color="auto"/>
        <w:right w:val="none" w:sz="0" w:space="0" w:color="auto"/>
      </w:divBdr>
    </w:div>
    <w:div w:id="1169830034">
      <w:bodyDiv w:val="1"/>
      <w:marLeft w:val="0"/>
      <w:marRight w:val="0"/>
      <w:marTop w:val="0"/>
      <w:marBottom w:val="0"/>
      <w:divBdr>
        <w:top w:val="none" w:sz="0" w:space="0" w:color="auto"/>
        <w:left w:val="none" w:sz="0" w:space="0" w:color="auto"/>
        <w:bottom w:val="none" w:sz="0" w:space="0" w:color="auto"/>
        <w:right w:val="none" w:sz="0" w:space="0" w:color="auto"/>
      </w:divBdr>
    </w:div>
    <w:div w:id="1515264856">
      <w:bodyDiv w:val="1"/>
      <w:marLeft w:val="0"/>
      <w:marRight w:val="0"/>
      <w:marTop w:val="0"/>
      <w:marBottom w:val="0"/>
      <w:divBdr>
        <w:top w:val="none" w:sz="0" w:space="0" w:color="auto"/>
        <w:left w:val="none" w:sz="0" w:space="0" w:color="auto"/>
        <w:bottom w:val="none" w:sz="0" w:space="0" w:color="auto"/>
        <w:right w:val="none" w:sz="0" w:space="0" w:color="auto"/>
      </w:divBdr>
    </w:div>
    <w:div w:id="1568883261">
      <w:bodyDiv w:val="1"/>
      <w:marLeft w:val="0"/>
      <w:marRight w:val="0"/>
      <w:marTop w:val="0"/>
      <w:marBottom w:val="0"/>
      <w:divBdr>
        <w:top w:val="none" w:sz="0" w:space="0" w:color="auto"/>
        <w:left w:val="none" w:sz="0" w:space="0" w:color="auto"/>
        <w:bottom w:val="none" w:sz="0" w:space="0" w:color="auto"/>
        <w:right w:val="none" w:sz="0" w:space="0" w:color="auto"/>
      </w:divBdr>
    </w:div>
    <w:div w:id="1634601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assivit.com" TargetMode="Externa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jpeg"/><Relationship Id="rId21" Type="http://schemas.microsoft.com/office/2011/relationships/commentsExtended" Target="commentsExtended.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www.massivit.com" TargetMode="External"/><Relationship Id="rId50" Type="http://schemas.openxmlformats.org/officeDocument/2006/relationships/hyperlink" Target="mailto:info@massivit.com" TargetMode="Externa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footer" Target="footer7.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1.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massivit.com" TargetMode="External"/><Relationship Id="rId22" Type="http://schemas.microsoft.com/office/2016/09/relationships/commentsIds" Target="commentsIds.xml"/><Relationship Id="rId27" Type="http://schemas.openxmlformats.org/officeDocument/2006/relationships/image" Target="media/image10.jpe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hyperlink" Target="mailto:info@massivit.com"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svg"/><Relationship Id="rId20" Type="http://schemas.openxmlformats.org/officeDocument/2006/relationships/comments" Target="comments.xml"/><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www.massivit.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er4.xml.rels><?xml version="1.0" encoding="UTF-8" standalone="yes"?>
<Relationships xmlns="http://schemas.openxmlformats.org/package/2006/relationships"><Relationship Id="rId1" Type="http://schemas.openxmlformats.org/officeDocument/2006/relationships/image" Target="media/image3.jpg"/></Relationships>
</file>

<file path=word/_rels/footer5.xml.rels><?xml version="1.0" encoding="UTF-8" standalone="yes"?>
<Relationships xmlns="http://schemas.openxmlformats.org/package/2006/relationships"><Relationship Id="rId1" Type="http://schemas.openxmlformats.org/officeDocument/2006/relationships/image" Target="media/image3.jpg"/></Relationships>
</file>

<file path=word/_rels/footer6.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massivit\Templates\Maasivit-Application-Note-template-201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2498E-D757-4A78-A819-10F61936E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Maasivit-Application-Note-template-2018.dotx</Template>
  <TotalTime>3</TotalTime>
  <Pages>19</Pages>
  <Words>1597</Words>
  <Characters>9109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Technical Note</cp:keywords>
  <dc:description/>
  <cp:lastModifiedBy>david goldhar</cp:lastModifiedBy>
  <cp:revision>4</cp:revision>
  <cp:lastPrinted>2018-08-05T14:12:00Z</cp:lastPrinted>
  <dcterms:created xsi:type="dcterms:W3CDTF">2018-08-05T14:10:00Z</dcterms:created>
  <dcterms:modified xsi:type="dcterms:W3CDTF">2018-08-05T14:12:00Z</dcterms:modified>
</cp:coreProperties>
</file>